
<file path=[Content_Types].xml><?xml version="1.0" encoding="utf-8"?>
<Types xmlns="http://schemas.openxmlformats.org/package/2006/content-types">
  <Default Extension="tiff" ContentType="image/tiff"/>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Default Extension="jpeg" ContentType="image/jpeg"/>
  <Default Extension="xml" ContentType="application/xml"/>
  <Default Extension="bin" ContentType="application/vnd.openxmlformats-officedocument.oleObject"/>
  <Override PartName="/word/webSettings.xml" ContentType="application/vnd.openxmlformats-officedocument.wordprocessingml.webSettings+xml"/>
  <Default Extension="png" ContentType="image/png"/>
  <Override PartName="/word/theme/theme1.xml" ContentType="application/vnd.openxmlformats-officedocument.theme+xml"/>
  <Default Extension="rels" ContentType="application/vnd.openxmlformats-package.relationships+xml"/>
  <Default Extension="pict" ContentType="image/pict"/>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8F11B8" w:rsidRDefault="008F11B8" w:rsidP="00FB7E0A">
      <w:pPr>
        <w:numPr>
          <w:ins w:id="1" w:author="Marc Lohse" w:date="2009-10-13T15:35:00Z"/>
        </w:numPr>
        <w:rPr>
          <w:ins w:id="2" w:author="Marc Lohse" w:date="2009-10-13T15:35:00Z"/>
          <w:b/>
          <w:sz w:val="32"/>
          <w:lang w:val="en-US"/>
        </w:rPr>
      </w:pPr>
    </w:p>
    <w:p w:rsidR="008F11B8" w:rsidRDefault="008F11B8" w:rsidP="00FB7E0A">
      <w:pPr>
        <w:numPr>
          <w:ins w:id="3" w:author="Marc Lohse" w:date="2009-10-13T15:35:00Z"/>
        </w:numPr>
        <w:rPr>
          <w:ins w:id="4" w:author="Marc Lohse" w:date="2009-10-13T15:35:00Z"/>
          <w:b/>
          <w:sz w:val="32"/>
          <w:lang w:val="en-US"/>
        </w:rPr>
      </w:pPr>
    </w:p>
    <w:p w:rsidR="008F11B8" w:rsidRDefault="008F11B8" w:rsidP="00FB7E0A">
      <w:pPr>
        <w:numPr>
          <w:ins w:id="5" w:author="Marc Lohse" w:date="2009-10-13T15:35:00Z"/>
        </w:numPr>
        <w:rPr>
          <w:ins w:id="6" w:author="Marc Lohse" w:date="2009-10-13T15:35:00Z"/>
          <w:b/>
          <w:sz w:val="32"/>
          <w:lang w:val="en-US"/>
        </w:rPr>
      </w:pPr>
    </w:p>
    <w:p w:rsidR="008F11B8" w:rsidRDefault="008F11B8" w:rsidP="00FB7E0A">
      <w:pPr>
        <w:numPr>
          <w:ins w:id="7" w:author="Marc Lohse" w:date="2009-10-13T15:35:00Z"/>
        </w:numPr>
        <w:rPr>
          <w:ins w:id="8" w:author="Marc Lohse" w:date="2009-10-13T15:35:00Z"/>
          <w:b/>
          <w:sz w:val="32"/>
          <w:lang w:val="en-US"/>
        </w:rPr>
      </w:pPr>
    </w:p>
    <w:p w:rsidR="008F11B8" w:rsidRDefault="008F11B8" w:rsidP="00FB7E0A">
      <w:pPr>
        <w:numPr>
          <w:ins w:id="9" w:author="Marc Lohse" w:date="2009-10-13T15:35:00Z"/>
        </w:numPr>
        <w:rPr>
          <w:ins w:id="10" w:author="Marc Lohse" w:date="2009-10-13T15:35:00Z"/>
          <w:b/>
          <w:sz w:val="32"/>
          <w:lang w:val="en-US"/>
        </w:rPr>
      </w:pPr>
    </w:p>
    <w:p w:rsidR="008F11B8" w:rsidRDefault="008F11B8" w:rsidP="00FB7E0A">
      <w:pPr>
        <w:numPr>
          <w:ins w:id="11" w:author="Marc Lohse" w:date="2009-10-13T15:35:00Z"/>
        </w:numPr>
        <w:rPr>
          <w:ins w:id="12" w:author="Marc Lohse" w:date="2009-10-13T15:35:00Z"/>
          <w:b/>
          <w:sz w:val="32"/>
          <w:lang w:val="en-US"/>
        </w:rPr>
      </w:pPr>
    </w:p>
    <w:p w:rsidR="008F11B8" w:rsidRDefault="008F11B8" w:rsidP="00FB7E0A">
      <w:pPr>
        <w:numPr>
          <w:ins w:id="13" w:author="Marc Lohse" w:date="2009-10-13T15:35:00Z"/>
        </w:numPr>
        <w:rPr>
          <w:ins w:id="14" w:author="Marc Lohse" w:date="2009-10-13T15:35:00Z"/>
          <w:b/>
          <w:sz w:val="32"/>
          <w:lang w:val="en-US"/>
        </w:rPr>
      </w:pPr>
    </w:p>
    <w:p w:rsidR="008F11B8" w:rsidRDefault="008F11B8" w:rsidP="00FB7E0A">
      <w:pPr>
        <w:numPr>
          <w:ins w:id="15" w:author="Marc Lohse" w:date="2009-10-13T15:35:00Z"/>
        </w:numPr>
        <w:rPr>
          <w:ins w:id="16" w:author="Marc Lohse" w:date="2009-10-13T15:35:00Z"/>
          <w:b/>
          <w:sz w:val="32"/>
          <w:lang w:val="en-US"/>
        </w:rPr>
      </w:pPr>
    </w:p>
    <w:p w:rsidR="008F11B8" w:rsidRDefault="008F11B8" w:rsidP="00FB7E0A">
      <w:pPr>
        <w:numPr>
          <w:ins w:id="17" w:author="Marc Lohse" w:date="2009-10-13T15:35:00Z"/>
        </w:numPr>
        <w:rPr>
          <w:ins w:id="18" w:author="Marc Lohse" w:date="2009-10-13T15:35:00Z"/>
          <w:b/>
          <w:sz w:val="32"/>
          <w:lang w:val="en-US"/>
        </w:rPr>
      </w:pPr>
    </w:p>
    <w:p w:rsidR="008F11B8" w:rsidRDefault="008F11B8" w:rsidP="00FB7E0A">
      <w:pPr>
        <w:numPr>
          <w:ins w:id="19" w:author="Marc Lohse" w:date="2009-10-13T15:35:00Z"/>
        </w:numPr>
        <w:rPr>
          <w:ins w:id="20" w:author="Marc Lohse" w:date="2009-10-13T15:35:00Z"/>
          <w:b/>
          <w:sz w:val="32"/>
          <w:lang w:val="en-US"/>
        </w:rPr>
      </w:pPr>
    </w:p>
    <w:p w:rsidR="008F11B8" w:rsidRDefault="008F11B8" w:rsidP="00FB7E0A">
      <w:pPr>
        <w:numPr>
          <w:ins w:id="21" w:author="Marc Lohse" w:date="2009-10-13T15:35:00Z"/>
        </w:numPr>
        <w:rPr>
          <w:ins w:id="22" w:author="Marc Lohse" w:date="2009-10-13T15:35:00Z"/>
          <w:b/>
          <w:sz w:val="32"/>
          <w:lang w:val="en-US"/>
        </w:rPr>
      </w:pPr>
    </w:p>
    <w:p w:rsidR="008F11B8" w:rsidRDefault="008F11B8" w:rsidP="00FB7E0A">
      <w:pPr>
        <w:numPr>
          <w:ins w:id="23" w:author="Marc Lohse" w:date="2009-10-13T15:35:00Z"/>
        </w:numPr>
        <w:rPr>
          <w:ins w:id="24" w:author="Marc Lohse" w:date="2009-10-13T15:35:00Z"/>
          <w:b/>
          <w:sz w:val="32"/>
          <w:lang w:val="en-US"/>
        </w:rPr>
      </w:pPr>
    </w:p>
    <w:p w:rsidR="008F11B8" w:rsidRDefault="008F11B8" w:rsidP="00FB7E0A">
      <w:pPr>
        <w:numPr>
          <w:ins w:id="25" w:author="Marc Lohse" w:date="2009-10-13T15:35:00Z"/>
        </w:numPr>
        <w:rPr>
          <w:ins w:id="26" w:author="Marc Lohse" w:date="2009-10-13T15:35:00Z"/>
          <w:b/>
          <w:sz w:val="32"/>
          <w:lang w:val="en-US"/>
        </w:rPr>
      </w:pPr>
    </w:p>
    <w:p w:rsidR="00184189" w:rsidRDefault="00876A7D" w:rsidP="008F11B8">
      <w:pPr>
        <w:jc w:val="center"/>
        <w:rPr>
          <w:ins w:id="27" w:author="Marc Lohse" w:date="2009-10-13T15:36:00Z"/>
          <w:b/>
          <w:sz w:val="36"/>
          <w:lang w:val="en-US"/>
        </w:rPr>
      </w:pPr>
      <w:r w:rsidRPr="008F11B8">
        <w:rPr>
          <w:b/>
          <w:sz w:val="36"/>
          <w:lang w:val="en-US"/>
        </w:rPr>
        <w:t>R</w:t>
      </w:r>
      <w:bookmarkStart w:id="28" w:name="_Ref116725916"/>
      <w:bookmarkEnd w:id="28"/>
      <w:r w:rsidRPr="008F11B8">
        <w:rPr>
          <w:b/>
          <w:sz w:val="36"/>
          <w:lang w:val="en-US"/>
        </w:rPr>
        <w:t>obin Users’ Manual</w:t>
      </w:r>
    </w:p>
    <w:p w:rsidR="008F11B8" w:rsidRDefault="008F11B8" w:rsidP="008F11B8">
      <w:pPr>
        <w:numPr>
          <w:ins w:id="29" w:author="Marc Lohse" w:date="2009-10-13T15:36:00Z"/>
        </w:numPr>
        <w:jc w:val="center"/>
        <w:rPr>
          <w:ins w:id="30" w:author="Marc Lohse" w:date="2009-10-13T15:36:00Z"/>
          <w:b/>
          <w:sz w:val="36"/>
          <w:lang w:val="en-US"/>
        </w:rPr>
      </w:pPr>
    </w:p>
    <w:p w:rsidR="008F11B8" w:rsidRPr="008F11B8" w:rsidRDefault="00AE6D98" w:rsidP="008F11B8">
      <w:pPr>
        <w:numPr>
          <w:ins w:id="31" w:author="Marc Lohse" w:date="2009-10-13T15:36:00Z"/>
        </w:numPr>
        <w:jc w:val="center"/>
        <w:rPr>
          <w:ins w:id="32" w:author="Marc Lohse" w:date="2009-10-13T15:34:00Z"/>
          <w:lang w:val="en-US"/>
        </w:rPr>
      </w:pPr>
      <w:ins w:id="33" w:author="Marc Lohse" w:date="2010-03-09T10:04:00Z">
        <w:r>
          <w:rPr>
            <w:lang w:val="en-US"/>
          </w:rPr>
          <w:t>March</w:t>
        </w:r>
      </w:ins>
      <w:ins w:id="34" w:author="Marc Lohse" w:date="2009-10-13T15:36:00Z">
        <w:r>
          <w:rPr>
            <w:lang w:val="en-US"/>
          </w:rPr>
          <w:t xml:space="preserve"> 2010</w:t>
        </w:r>
      </w:ins>
    </w:p>
    <w:p w:rsidR="008F11B8" w:rsidRDefault="008F11B8" w:rsidP="00FB7E0A">
      <w:pPr>
        <w:numPr>
          <w:ins w:id="35" w:author="Marc Lohse" w:date="2009-10-13T15:34:00Z"/>
        </w:numPr>
        <w:rPr>
          <w:ins w:id="36" w:author="Marc Lohse" w:date="2009-10-13T15:31:00Z"/>
          <w:b/>
          <w:sz w:val="32"/>
          <w:lang w:val="en-US"/>
        </w:rPr>
      </w:pPr>
      <w:ins w:id="37" w:author="Marc Lohse" w:date="2009-10-13T15:34:00Z">
        <w:r>
          <w:rPr>
            <w:b/>
            <w:sz w:val="32"/>
            <w:lang w:val="en-US"/>
          </w:rPr>
          <w:br w:type="page"/>
        </w:r>
      </w:ins>
    </w:p>
    <w:customXmlInsRangeStart w:id="38" w:author="Marc Lohse" w:date="2009-10-13T15:51:00Z"/>
    <w:sdt>
      <w:sdtPr>
        <w:rPr>
          <w:rFonts w:ascii="Times New Roman" w:eastAsia="Times New Roman" w:hAnsi="Times New Roman" w:cs="Times New Roman"/>
          <w:b w:val="0"/>
          <w:bCs w:val="0"/>
          <w:color w:val="auto"/>
          <w:sz w:val="24"/>
          <w:szCs w:val="24"/>
          <w:lang w:val="en-GB" w:eastAsia="de-DE"/>
        </w:rPr>
        <w:id w:val="-1286719656"/>
        <w:docPartObj>
          <w:docPartGallery w:val="Table of Contents"/>
          <w:docPartUnique/>
        </w:docPartObj>
      </w:sdtPr>
      <w:sdtContent>
        <w:customXmlInsRangeEnd w:id="38"/>
        <w:p w:rsidR="005F1ADC" w:rsidRPr="005F1ADC" w:rsidRDefault="00B862CD">
          <w:pPr>
            <w:pStyle w:val="TOCHeading"/>
            <w:numPr>
              <w:ins w:id="39" w:author="Marc Lohse" w:date="2009-10-13T15:51:00Z"/>
            </w:numPr>
            <w:rPr>
              <w:ins w:id="40" w:author="Marc Lohse" w:date="2009-10-13T15:51:00Z"/>
              <w:rFonts w:ascii="Times New Roman" w:hAnsi="Times New Roman"/>
              <w:rPrChange w:id="41" w:author="Marc Lohse" w:date="2009-10-13T15:51:00Z">
                <w:rPr>
                  <w:ins w:id="42" w:author="Marc Lohse" w:date="2009-10-13T15:51:00Z"/>
                </w:rPr>
              </w:rPrChange>
            </w:rPr>
          </w:pPr>
          <w:ins w:id="43" w:author="Marc Lohse" w:date="2009-10-13T15:51:00Z">
            <w:r w:rsidRPr="00B862CD">
              <w:rPr>
                <w:rFonts w:ascii="Times New Roman" w:hAnsi="Times New Roman"/>
                <w:rPrChange w:id="44" w:author="Marc Lohse" w:date="2009-10-13T15:51:00Z">
                  <w:rPr>
                    <w:rFonts w:ascii="Times New Roman" w:eastAsia="Times New Roman" w:hAnsi="Times New Roman" w:cs="Times New Roman"/>
                    <w:b w:val="0"/>
                    <w:bCs w:val="0"/>
                    <w:color w:val="auto"/>
                    <w:sz w:val="24"/>
                    <w:szCs w:val="24"/>
                    <w:lang w:val="en-GB" w:eastAsia="de-DE"/>
                  </w:rPr>
                </w:rPrChange>
              </w:rPr>
              <w:t>Table of Contents</w:t>
            </w:r>
          </w:ins>
        </w:p>
        <w:p w:rsidR="00D20621" w:rsidRDefault="00B862CD">
          <w:pPr>
            <w:pStyle w:val="TOC1"/>
            <w:numPr>
              <w:ins w:id="45" w:author="Marc Lohse" w:date="2009-10-13T16:25:00Z"/>
            </w:numPr>
            <w:rPr>
              <w:ins w:id="46" w:author="Marc Lohse" w:date="2009-10-13T16:25:00Z"/>
              <w:rFonts w:eastAsiaTheme="minorEastAsia" w:cstheme="minorBidi"/>
              <w:noProof/>
              <w:sz w:val="24"/>
              <w:szCs w:val="24"/>
              <w:lang w:val="de-DE" w:eastAsia="en-US"/>
            </w:rPr>
            <w:pPrChange w:id="47" w:author="Marc Lohse" w:date="2010-03-09T10:05:00Z">
              <w:pPr>
                <w:pStyle w:val="TOC1"/>
              </w:pPr>
            </w:pPrChange>
          </w:pPr>
          <w:ins w:id="48" w:author="Marc Lohse" w:date="2009-10-13T15:51:00Z">
            <w:r w:rsidRPr="00B862CD">
              <w:rPr>
                <w:rFonts w:ascii="Times New Roman" w:hAnsi="Times New Roman"/>
                <w:rPrChange w:id="49" w:author="Marc Lohse" w:date="2009-10-13T15:51:00Z">
                  <w:rPr/>
                </w:rPrChange>
              </w:rPr>
              <w:fldChar w:fldCharType="begin"/>
            </w:r>
            <w:r w:rsidRPr="00B862CD">
              <w:rPr>
                <w:rFonts w:ascii="Times New Roman" w:hAnsi="Times New Roman"/>
                <w:rPrChange w:id="50" w:author="Marc Lohse" w:date="2009-10-13T15:51:00Z">
                  <w:rPr>
                    <w:rFonts w:ascii="Times New Roman" w:hAnsi="Times New Roman"/>
                    <w:b w:val="0"/>
                    <w:caps w:val="0"/>
                    <w:sz w:val="24"/>
                    <w:szCs w:val="24"/>
                  </w:rPr>
                </w:rPrChange>
              </w:rPr>
              <w:instrText xml:space="preserve"> TOC \o "1-3" \h \z \u </w:instrText>
            </w:r>
            <w:r w:rsidRPr="00B862CD">
              <w:rPr>
                <w:rFonts w:ascii="Times New Roman" w:hAnsi="Times New Roman"/>
                <w:rPrChange w:id="51" w:author="Marc Lohse" w:date="2009-10-13T15:51:00Z">
                  <w:rPr/>
                </w:rPrChange>
              </w:rPr>
              <w:fldChar w:fldCharType="separate"/>
            </w:r>
          </w:ins>
          <w:ins w:id="52" w:author="Marc Lohse" w:date="2009-10-13T16:25:00Z">
            <w:r w:rsidR="003364D8" w:rsidRPr="00D234FF">
              <w:rPr>
                <w:noProof/>
                <w:lang w:val="en-US"/>
              </w:rPr>
              <w:t>1</w:t>
            </w:r>
            <w:r w:rsidR="003364D8">
              <w:rPr>
                <w:rFonts w:eastAsiaTheme="minorEastAsia" w:cstheme="minorBidi"/>
                <w:noProof/>
                <w:sz w:val="24"/>
                <w:szCs w:val="24"/>
                <w:lang w:val="de-DE" w:eastAsia="en-US"/>
              </w:rPr>
              <w:tab/>
            </w:r>
            <w:r w:rsidR="003364D8" w:rsidRPr="00D234FF">
              <w:rPr>
                <w:noProof/>
                <w:lang w:val="en-US"/>
              </w:rPr>
              <w:t>Introduction</w:t>
            </w:r>
            <w:r w:rsidR="003364D8">
              <w:rPr>
                <w:noProof/>
              </w:rPr>
              <w:tab/>
            </w:r>
            <w:r>
              <w:rPr>
                <w:noProof/>
              </w:rPr>
              <w:fldChar w:fldCharType="begin"/>
            </w:r>
            <w:r w:rsidR="003364D8">
              <w:rPr>
                <w:noProof/>
              </w:rPr>
              <w:instrText xml:space="preserve"> PAGEREF _Toc117070460 \h </w:instrText>
            </w:r>
          </w:ins>
          <w:r w:rsidR="00D20621">
            <w:rPr>
              <w:noProof/>
            </w:rPr>
          </w:r>
          <w:r>
            <w:rPr>
              <w:noProof/>
            </w:rPr>
            <w:fldChar w:fldCharType="separate"/>
          </w:r>
          <w:ins w:id="53" w:author="Marc Lohse" w:date="2009-11-27T15:53:00Z">
            <w:r w:rsidR="000B5EE4">
              <w:rPr>
                <w:noProof/>
              </w:rPr>
              <w:t>3</w:t>
            </w:r>
          </w:ins>
          <w:ins w:id="54" w:author="Marc Lohse" w:date="2009-10-13T16:25:00Z">
            <w:r>
              <w:rPr>
                <w:noProof/>
              </w:rPr>
              <w:fldChar w:fldCharType="end"/>
            </w:r>
          </w:ins>
        </w:p>
        <w:p w:rsidR="003364D8" w:rsidRDefault="003364D8">
          <w:pPr>
            <w:pStyle w:val="TOC2"/>
            <w:numPr>
              <w:ins w:id="55" w:author="Marc Lohse" w:date="2009-10-13T16:25:00Z"/>
            </w:numPr>
            <w:tabs>
              <w:tab w:val="left" w:pos="769"/>
              <w:tab w:val="right" w:leader="dot" w:pos="8630"/>
            </w:tabs>
            <w:rPr>
              <w:ins w:id="56" w:author="Marc Lohse" w:date="2009-10-13T16:25:00Z"/>
              <w:rFonts w:eastAsiaTheme="minorEastAsia" w:cstheme="minorBidi"/>
              <w:smallCaps w:val="0"/>
              <w:noProof/>
              <w:sz w:val="24"/>
              <w:szCs w:val="24"/>
              <w:lang w:val="de-DE" w:eastAsia="en-US"/>
            </w:rPr>
          </w:pPr>
          <w:ins w:id="57" w:author="Marc Lohse" w:date="2009-10-13T16:25:00Z">
            <w:r w:rsidRPr="00D234FF">
              <w:rPr>
                <w:noProof/>
                <w:lang w:val="en-US"/>
              </w:rPr>
              <w:t>1.1</w:t>
            </w:r>
            <w:r>
              <w:rPr>
                <w:rFonts w:eastAsiaTheme="minorEastAsia" w:cstheme="minorBidi"/>
                <w:smallCaps w:val="0"/>
                <w:noProof/>
                <w:sz w:val="24"/>
                <w:szCs w:val="24"/>
                <w:lang w:val="de-DE" w:eastAsia="en-US"/>
              </w:rPr>
              <w:tab/>
            </w:r>
            <w:r w:rsidRPr="00D234FF">
              <w:rPr>
                <w:noProof/>
                <w:lang w:val="en-US"/>
              </w:rPr>
              <w:t>In brief: What can Robin do for you?</w:t>
            </w:r>
            <w:r>
              <w:rPr>
                <w:noProof/>
              </w:rPr>
              <w:tab/>
            </w:r>
            <w:r w:rsidR="00B862CD">
              <w:rPr>
                <w:noProof/>
              </w:rPr>
              <w:fldChar w:fldCharType="begin"/>
            </w:r>
            <w:r>
              <w:rPr>
                <w:noProof/>
              </w:rPr>
              <w:instrText xml:space="preserve"> PAGEREF _Toc117070461 \h </w:instrText>
            </w:r>
          </w:ins>
          <w:r w:rsidR="00D20621">
            <w:rPr>
              <w:noProof/>
            </w:rPr>
          </w:r>
          <w:r w:rsidR="00B862CD">
            <w:rPr>
              <w:noProof/>
            </w:rPr>
            <w:fldChar w:fldCharType="separate"/>
          </w:r>
          <w:ins w:id="58" w:author="Marc Lohse" w:date="2009-11-27T15:53:00Z">
            <w:r w:rsidR="000B5EE4">
              <w:rPr>
                <w:noProof/>
              </w:rPr>
              <w:t>3</w:t>
            </w:r>
          </w:ins>
          <w:ins w:id="59" w:author="Marc Lohse" w:date="2009-10-13T16:25:00Z">
            <w:r w:rsidR="00B862CD">
              <w:rPr>
                <w:noProof/>
              </w:rPr>
              <w:fldChar w:fldCharType="end"/>
            </w:r>
          </w:ins>
        </w:p>
        <w:p w:rsidR="00D20621" w:rsidRDefault="003364D8">
          <w:pPr>
            <w:pStyle w:val="TOC1"/>
            <w:numPr>
              <w:ins w:id="60" w:author="Marc Lohse" w:date="2009-10-13T16:25:00Z"/>
            </w:numPr>
            <w:rPr>
              <w:ins w:id="61" w:author="Marc Lohse" w:date="2009-10-13T16:25:00Z"/>
              <w:rFonts w:eastAsiaTheme="minorEastAsia" w:cstheme="minorBidi"/>
              <w:noProof/>
              <w:sz w:val="24"/>
              <w:szCs w:val="24"/>
              <w:lang w:val="de-DE" w:eastAsia="en-US"/>
            </w:rPr>
            <w:pPrChange w:id="62" w:author="Marc Lohse" w:date="2010-03-09T10:05:00Z">
              <w:pPr>
                <w:pStyle w:val="TOC1"/>
              </w:pPr>
            </w:pPrChange>
          </w:pPr>
          <w:ins w:id="63" w:author="Marc Lohse" w:date="2009-10-13T16:25:00Z">
            <w:r w:rsidRPr="00D234FF">
              <w:rPr>
                <w:noProof/>
                <w:lang w:val="en-US"/>
              </w:rPr>
              <w:t>2</w:t>
            </w:r>
            <w:r>
              <w:rPr>
                <w:rFonts w:eastAsiaTheme="minorEastAsia" w:cstheme="minorBidi"/>
                <w:noProof/>
                <w:sz w:val="24"/>
                <w:szCs w:val="24"/>
                <w:lang w:val="de-DE" w:eastAsia="en-US"/>
              </w:rPr>
              <w:tab/>
            </w:r>
            <w:r w:rsidRPr="00D234FF">
              <w:rPr>
                <w:noProof/>
                <w:lang w:val="en-US"/>
              </w:rPr>
              <w:t>Preconditions and Glossary</w:t>
            </w:r>
            <w:r>
              <w:rPr>
                <w:noProof/>
              </w:rPr>
              <w:tab/>
            </w:r>
            <w:r w:rsidR="00B862CD">
              <w:rPr>
                <w:noProof/>
              </w:rPr>
              <w:fldChar w:fldCharType="begin"/>
            </w:r>
            <w:r>
              <w:rPr>
                <w:noProof/>
              </w:rPr>
              <w:instrText xml:space="preserve"> PAGEREF _Toc117070462 \h </w:instrText>
            </w:r>
          </w:ins>
          <w:r w:rsidR="00D20621">
            <w:rPr>
              <w:noProof/>
            </w:rPr>
          </w:r>
          <w:r w:rsidR="00B862CD">
            <w:rPr>
              <w:noProof/>
            </w:rPr>
            <w:fldChar w:fldCharType="separate"/>
          </w:r>
          <w:ins w:id="64" w:author="Marc Lohse" w:date="2009-11-27T15:53:00Z">
            <w:r w:rsidR="000B5EE4">
              <w:rPr>
                <w:noProof/>
              </w:rPr>
              <w:t>3</w:t>
            </w:r>
          </w:ins>
          <w:ins w:id="65" w:author="Marc Lohse" w:date="2009-10-13T16:25:00Z">
            <w:r w:rsidR="00B862CD">
              <w:rPr>
                <w:noProof/>
              </w:rPr>
              <w:fldChar w:fldCharType="end"/>
            </w:r>
          </w:ins>
        </w:p>
        <w:p w:rsidR="003364D8" w:rsidRDefault="003364D8">
          <w:pPr>
            <w:pStyle w:val="TOC2"/>
            <w:numPr>
              <w:ins w:id="66" w:author="Marc Lohse" w:date="2009-10-13T16:25:00Z"/>
            </w:numPr>
            <w:tabs>
              <w:tab w:val="left" w:pos="769"/>
              <w:tab w:val="right" w:leader="dot" w:pos="8630"/>
            </w:tabs>
            <w:rPr>
              <w:ins w:id="67" w:author="Marc Lohse" w:date="2009-10-13T16:25:00Z"/>
              <w:rFonts w:eastAsiaTheme="minorEastAsia" w:cstheme="minorBidi"/>
              <w:smallCaps w:val="0"/>
              <w:noProof/>
              <w:sz w:val="24"/>
              <w:szCs w:val="24"/>
              <w:lang w:val="de-DE" w:eastAsia="en-US"/>
            </w:rPr>
          </w:pPr>
          <w:ins w:id="68" w:author="Marc Lohse" w:date="2009-10-13T16:25:00Z">
            <w:r w:rsidRPr="00D234FF">
              <w:rPr>
                <w:noProof/>
                <w:lang w:val="en-US"/>
              </w:rPr>
              <w:t>2.1</w:t>
            </w:r>
            <w:r>
              <w:rPr>
                <w:rFonts w:eastAsiaTheme="minorEastAsia" w:cstheme="minorBidi"/>
                <w:smallCaps w:val="0"/>
                <w:noProof/>
                <w:sz w:val="24"/>
                <w:szCs w:val="24"/>
                <w:lang w:val="de-DE" w:eastAsia="en-US"/>
              </w:rPr>
              <w:tab/>
            </w:r>
            <w:r w:rsidRPr="00D234FF">
              <w:rPr>
                <w:noProof/>
                <w:lang w:val="en-US"/>
              </w:rPr>
              <w:t>Commonly used Terms</w:t>
            </w:r>
            <w:r>
              <w:rPr>
                <w:noProof/>
              </w:rPr>
              <w:tab/>
            </w:r>
            <w:r w:rsidR="00B862CD">
              <w:rPr>
                <w:noProof/>
              </w:rPr>
              <w:fldChar w:fldCharType="begin"/>
            </w:r>
            <w:r>
              <w:rPr>
                <w:noProof/>
              </w:rPr>
              <w:instrText xml:space="preserve"> PAGEREF _Toc117070463 \h </w:instrText>
            </w:r>
          </w:ins>
          <w:r w:rsidR="00D20621">
            <w:rPr>
              <w:noProof/>
            </w:rPr>
          </w:r>
          <w:r w:rsidR="00B862CD">
            <w:rPr>
              <w:noProof/>
            </w:rPr>
            <w:fldChar w:fldCharType="separate"/>
          </w:r>
          <w:ins w:id="69" w:author="Marc Lohse" w:date="2009-11-27T15:53:00Z">
            <w:r w:rsidR="000B5EE4">
              <w:rPr>
                <w:noProof/>
              </w:rPr>
              <w:t>3</w:t>
            </w:r>
          </w:ins>
          <w:ins w:id="70" w:author="Marc Lohse" w:date="2009-10-13T16:25:00Z">
            <w:r w:rsidR="00B862CD">
              <w:rPr>
                <w:noProof/>
              </w:rPr>
              <w:fldChar w:fldCharType="end"/>
            </w:r>
          </w:ins>
        </w:p>
        <w:p w:rsidR="003364D8" w:rsidRDefault="003364D8">
          <w:pPr>
            <w:pStyle w:val="TOC2"/>
            <w:numPr>
              <w:ins w:id="71" w:author="Marc Lohse" w:date="2009-10-13T16:25:00Z"/>
            </w:numPr>
            <w:tabs>
              <w:tab w:val="left" w:pos="769"/>
              <w:tab w:val="right" w:leader="dot" w:pos="8630"/>
            </w:tabs>
            <w:rPr>
              <w:ins w:id="72" w:author="Marc Lohse" w:date="2009-10-13T16:25:00Z"/>
              <w:rFonts w:eastAsiaTheme="minorEastAsia" w:cstheme="minorBidi"/>
              <w:smallCaps w:val="0"/>
              <w:noProof/>
              <w:sz w:val="24"/>
              <w:szCs w:val="24"/>
              <w:lang w:val="de-DE" w:eastAsia="en-US"/>
            </w:rPr>
          </w:pPr>
          <w:ins w:id="73" w:author="Marc Lohse" w:date="2009-10-13T16:25:00Z">
            <w:r w:rsidRPr="00D234FF">
              <w:rPr>
                <w:noProof/>
                <w:lang w:val="en-US"/>
              </w:rPr>
              <w:t>2.2</w:t>
            </w:r>
            <w:r>
              <w:rPr>
                <w:rFonts w:eastAsiaTheme="minorEastAsia" w:cstheme="minorBidi"/>
                <w:smallCaps w:val="0"/>
                <w:noProof/>
                <w:sz w:val="24"/>
                <w:szCs w:val="24"/>
                <w:lang w:val="de-DE" w:eastAsia="en-US"/>
              </w:rPr>
              <w:tab/>
            </w:r>
            <w:r w:rsidRPr="00D234FF">
              <w:rPr>
                <w:noProof/>
                <w:lang w:val="en-US"/>
              </w:rPr>
              <w:t>Affymetrix Files</w:t>
            </w:r>
            <w:r>
              <w:rPr>
                <w:noProof/>
              </w:rPr>
              <w:tab/>
            </w:r>
            <w:r w:rsidR="00B862CD">
              <w:rPr>
                <w:noProof/>
              </w:rPr>
              <w:fldChar w:fldCharType="begin"/>
            </w:r>
            <w:r>
              <w:rPr>
                <w:noProof/>
              </w:rPr>
              <w:instrText xml:space="preserve"> PAGEREF _Toc117070464 \h </w:instrText>
            </w:r>
          </w:ins>
          <w:r w:rsidR="00D20621">
            <w:rPr>
              <w:noProof/>
            </w:rPr>
          </w:r>
          <w:r w:rsidR="00B862CD">
            <w:rPr>
              <w:noProof/>
            </w:rPr>
            <w:fldChar w:fldCharType="separate"/>
          </w:r>
          <w:ins w:id="74" w:author="Marc Lohse" w:date="2009-11-27T15:53:00Z">
            <w:r w:rsidR="000B5EE4">
              <w:rPr>
                <w:noProof/>
              </w:rPr>
              <w:t>4</w:t>
            </w:r>
          </w:ins>
          <w:ins w:id="75" w:author="Marc Lohse" w:date="2009-10-13T16:25:00Z">
            <w:r w:rsidR="00B862CD">
              <w:rPr>
                <w:noProof/>
              </w:rPr>
              <w:fldChar w:fldCharType="end"/>
            </w:r>
          </w:ins>
        </w:p>
        <w:p w:rsidR="003364D8" w:rsidRDefault="003364D8">
          <w:pPr>
            <w:pStyle w:val="TOC2"/>
            <w:numPr>
              <w:ins w:id="76" w:author="Marc Lohse" w:date="2009-10-13T16:25:00Z"/>
            </w:numPr>
            <w:tabs>
              <w:tab w:val="left" w:pos="769"/>
              <w:tab w:val="right" w:leader="dot" w:pos="8630"/>
            </w:tabs>
            <w:rPr>
              <w:ins w:id="77" w:author="Marc Lohse" w:date="2009-10-13T16:25:00Z"/>
              <w:rFonts w:eastAsiaTheme="minorEastAsia" w:cstheme="minorBidi"/>
              <w:smallCaps w:val="0"/>
              <w:noProof/>
              <w:sz w:val="24"/>
              <w:szCs w:val="24"/>
              <w:lang w:val="de-DE" w:eastAsia="en-US"/>
            </w:rPr>
          </w:pPr>
          <w:ins w:id="78" w:author="Marc Lohse" w:date="2009-10-13T16:25:00Z">
            <w:r w:rsidRPr="00D234FF">
              <w:rPr>
                <w:noProof/>
                <w:lang w:val="en-US"/>
              </w:rPr>
              <w:t>2.3</w:t>
            </w:r>
            <w:r>
              <w:rPr>
                <w:rFonts w:eastAsiaTheme="minorEastAsia" w:cstheme="minorBidi"/>
                <w:smallCaps w:val="0"/>
                <w:noProof/>
                <w:sz w:val="24"/>
                <w:szCs w:val="24"/>
                <w:lang w:val="de-DE" w:eastAsia="en-US"/>
              </w:rPr>
              <w:tab/>
            </w:r>
            <w:r w:rsidRPr="00D234FF">
              <w:rPr>
                <w:noProof/>
                <w:lang w:val="en-US"/>
              </w:rPr>
              <w:t>Other single channel and two color data files</w:t>
            </w:r>
            <w:r>
              <w:rPr>
                <w:noProof/>
              </w:rPr>
              <w:tab/>
            </w:r>
            <w:r w:rsidR="00B862CD">
              <w:rPr>
                <w:noProof/>
              </w:rPr>
              <w:fldChar w:fldCharType="begin"/>
            </w:r>
            <w:r>
              <w:rPr>
                <w:noProof/>
              </w:rPr>
              <w:instrText xml:space="preserve"> PAGEREF _Toc117070465 \h </w:instrText>
            </w:r>
          </w:ins>
          <w:r w:rsidR="00D20621">
            <w:rPr>
              <w:noProof/>
            </w:rPr>
          </w:r>
          <w:r w:rsidR="00B862CD">
            <w:rPr>
              <w:noProof/>
            </w:rPr>
            <w:fldChar w:fldCharType="separate"/>
          </w:r>
          <w:ins w:id="79" w:author="Marc Lohse" w:date="2009-11-27T15:53:00Z">
            <w:r w:rsidR="000B5EE4">
              <w:rPr>
                <w:noProof/>
              </w:rPr>
              <w:t>4</w:t>
            </w:r>
          </w:ins>
          <w:ins w:id="80" w:author="Marc Lohse" w:date="2009-10-13T16:25:00Z">
            <w:r w:rsidR="00B862CD">
              <w:rPr>
                <w:noProof/>
              </w:rPr>
              <w:fldChar w:fldCharType="end"/>
            </w:r>
          </w:ins>
        </w:p>
        <w:p w:rsidR="003364D8" w:rsidRDefault="003364D8">
          <w:pPr>
            <w:pStyle w:val="TOC2"/>
            <w:numPr>
              <w:ins w:id="81" w:author="Marc Lohse" w:date="2009-10-13T16:25:00Z"/>
            </w:numPr>
            <w:tabs>
              <w:tab w:val="left" w:pos="769"/>
              <w:tab w:val="right" w:leader="dot" w:pos="8630"/>
            </w:tabs>
            <w:rPr>
              <w:ins w:id="82" w:author="Marc Lohse" w:date="2009-10-13T16:25:00Z"/>
              <w:rFonts w:eastAsiaTheme="minorEastAsia" w:cstheme="minorBidi"/>
              <w:smallCaps w:val="0"/>
              <w:noProof/>
              <w:sz w:val="24"/>
              <w:szCs w:val="24"/>
              <w:lang w:val="de-DE" w:eastAsia="en-US"/>
            </w:rPr>
          </w:pPr>
          <w:ins w:id="83" w:author="Marc Lohse" w:date="2009-10-13T16:25:00Z">
            <w:r w:rsidRPr="00D234FF">
              <w:rPr>
                <w:noProof/>
                <w:lang w:val="en-US"/>
              </w:rPr>
              <w:t>2.4</w:t>
            </w:r>
            <w:r>
              <w:rPr>
                <w:rFonts w:eastAsiaTheme="minorEastAsia" w:cstheme="minorBidi"/>
                <w:smallCaps w:val="0"/>
                <w:noProof/>
                <w:sz w:val="24"/>
                <w:szCs w:val="24"/>
                <w:lang w:val="de-DE" w:eastAsia="en-US"/>
              </w:rPr>
              <w:tab/>
            </w:r>
            <w:r w:rsidRPr="00D234FF">
              <w:rPr>
                <w:noProof/>
                <w:lang w:val="en-US"/>
              </w:rPr>
              <w:t>Assumptions</w:t>
            </w:r>
            <w:r>
              <w:rPr>
                <w:noProof/>
              </w:rPr>
              <w:tab/>
            </w:r>
            <w:r w:rsidR="00B862CD">
              <w:rPr>
                <w:noProof/>
              </w:rPr>
              <w:fldChar w:fldCharType="begin"/>
            </w:r>
            <w:r>
              <w:rPr>
                <w:noProof/>
              </w:rPr>
              <w:instrText xml:space="preserve"> PAGEREF _Toc117070466 \h </w:instrText>
            </w:r>
          </w:ins>
          <w:r w:rsidR="00D20621">
            <w:rPr>
              <w:noProof/>
            </w:rPr>
          </w:r>
          <w:r w:rsidR="00B862CD">
            <w:rPr>
              <w:noProof/>
            </w:rPr>
            <w:fldChar w:fldCharType="separate"/>
          </w:r>
          <w:ins w:id="84" w:author="Marc Lohse" w:date="2009-11-27T15:53:00Z">
            <w:r w:rsidR="000B5EE4">
              <w:rPr>
                <w:noProof/>
              </w:rPr>
              <w:t>5</w:t>
            </w:r>
          </w:ins>
          <w:ins w:id="85" w:author="Marc Lohse" w:date="2009-10-13T16:25:00Z">
            <w:r w:rsidR="00B862CD">
              <w:rPr>
                <w:noProof/>
              </w:rPr>
              <w:fldChar w:fldCharType="end"/>
            </w:r>
          </w:ins>
        </w:p>
        <w:p w:rsidR="00D20621" w:rsidRDefault="003364D8">
          <w:pPr>
            <w:pStyle w:val="TOC1"/>
            <w:numPr>
              <w:ins w:id="86" w:author="Marc Lohse" w:date="2009-10-13T16:25:00Z"/>
            </w:numPr>
            <w:rPr>
              <w:ins w:id="87" w:author="Marc Lohse" w:date="2009-10-13T16:25:00Z"/>
              <w:rFonts w:eastAsiaTheme="minorEastAsia" w:cstheme="minorBidi"/>
              <w:noProof/>
              <w:sz w:val="24"/>
              <w:szCs w:val="24"/>
              <w:lang w:val="de-DE" w:eastAsia="en-US"/>
              <w:rPrChange w:id="88" w:author="Marc Lohse" w:date="2010-03-09T10:05:00Z">
                <w:rPr>
                  <w:ins w:id="89" w:author="Marc Lohse" w:date="2009-10-13T16:25:00Z"/>
                  <w:rFonts w:eastAsiaTheme="minorEastAsia" w:cstheme="minorBidi"/>
                  <w:b w:val="0"/>
                  <w:caps w:val="0"/>
                  <w:noProof/>
                  <w:sz w:val="24"/>
                  <w:szCs w:val="24"/>
                  <w:lang w:val="de-DE" w:eastAsia="en-US"/>
                </w:rPr>
              </w:rPrChange>
            </w:rPr>
            <w:pPrChange w:id="90" w:author="Marc Lohse" w:date="2010-03-09T10:05:00Z">
              <w:pPr>
                <w:pStyle w:val="TOC1"/>
              </w:pPr>
            </w:pPrChange>
          </w:pPr>
          <w:ins w:id="91" w:author="Marc Lohse" w:date="2009-10-13T16:25:00Z">
            <w:r w:rsidRPr="00D234FF">
              <w:rPr>
                <w:noProof/>
                <w:lang w:val="en-US"/>
              </w:rPr>
              <w:t>3</w:t>
            </w:r>
            <w:r>
              <w:rPr>
                <w:rFonts w:eastAsiaTheme="minorEastAsia" w:cstheme="minorBidi"/>
                <w:noProof/>
                <w:sz w:val="24"/>
                <w:szCs w:val="24"/>
                <w:lang w:val="de-DE" w:eastAsia="en-US"/>
              </w:rPr>
              <w:tab/>
            </w:r>
            <w:r w:rsidRPr="00D234FF">
              <w:rPr>
                <w:noProof/>
                <w:lang w:val="en-US"/>
              </w:rPr>
              <w:t>Walkthroughs</w:t>
            </w:r>
            <w:r>
              <w:rPr>
                <w:noProof/>
              </w:rPr>
              <w:tab/>
            </w:r>
            <w:r w:rsidR="00B862CD">
              <w:rPr>
                <w:noProof/>
              </w:rPr>
              <w:fldChar w:fldCharType="begin"/>
            </w:r>
            <w:r>
              <w:rPr>
                <w:noProof/>
              </w:rPr>
              <w:instrText xml:space="preserve"> PAGEREF _Toc117070467 \h </w:instrText>
            </w:r>
          </w:ins>
          <w:r w:rsidR="00D20621">
            <w:rPr>
              <w:noProof/>
            </w:rPr>
          </w:r>
          <w:r w:rsidR="00B862CD">
            <w:rPr>
              <w:noProof/>
            </w:rPr>
            <w:fldChar w:fldCharType="separate"/>
          </w:r>
          <w:ins w:id="92" w:author="Marc Lohse" w:date="2009-11-27T15:53:00Z">
            <w:r w:rsidR="000B5EE4">
              <w:rPr>
                <w:noProof/>
              </w:rPr>
              <w:t>6</w:t>
            </w:r>
          </w:ins>
          <w:ins w:id="93" w:author="Marc Lohse" w:date="2009-10-13T16:25:00Z">
            <w:r w:rsidR="00B862CD">
              <w:rPr>
                <w:noProof/>
              </w:rPr>
              <w:fldChar w:fldCharType="end"/>
            </w:r>
          </w:ins>
        </w:p>
        <w:p w:rsidR="003364D8" w:rsidRDefault="003364D8">
          <w:pPr>
            <w:pStyle w:val="TOC2"/>
            <w:numPr>
              <w:ins w:id="94" w:author="Marc Lohse" w:date="2009-10-13T16:25:00Z"/>
            </w:numPr>
            <w:tabs>
              <w:tab w:val="left" w:pos="769"/>
              <w:tab w:val="right" w:leader="dot" w:pos="8630"/>
            </w:tabs>
            <w:rPr>
              <w:ins w:id="95" w:author="Marc Lohse" w:date="2009-10-13T16:25:00Z"/>
              <w:rFonts w:eastAsiaTheme="minorEastAsia" w:cstheme="minorBidi"/>
              <w:smallCaps w:val="0"/>
              <w:noProof/>
              <w:sz w:val="24"/>
              <w:szCs w:val="24"/>
              <w:lang w:val="de-DE" w:eastAsia="en-US"/>
            </w:rPr>
          </w:pPr>
          <w:ins w:id="96" w:author="Marc Lohse" w:date="2009-10-13T16:25:00Z">
            <w:r w:rsidRPr="00D234FF">
              <w:rPr>
                <w:noProof/>
                <w:lang w:val="en-US"/>
              </w:rPr>
              <w:t>3.1</w:t>
            </w:r>
            <w:r>
              <w:rPr>
                <w:rFonts w:eastAsiaTheme="minorEastAsia" w:cstheme="minorBidi"/>
                <w:smallCaps w:val="0"/>
                <w:noProof/>
                <w:sz w:val="24"/>
                <w:szCs w:val="24"/>
                <w:lang w:val="de-DE" w:eastAsia="en-US"/>
              </w:rPr>
              <w:tab/>
            </w:r>
            <w:r w:rsidRPr="00D234FF">
              <w:rPr>
                <w:noProof/>
                <w:lang w:val="en-US"/>
              </w:rPr>
              <w:t>Using Robin to analyze Affymetrix microarray data</w:t>
            </w:r>
            <w:r>
              <w:rPr>
                <w:noProof/>
              </w:rPr>
              <w:tab/>
            </w:r>
            <w:r w:rsidR="00B862CD">
              <w:rPr>
                <w:noProof/>
              </w:rPr>
              <w:fldChar w:fldCharType="begin"/>
            </w:r>
            <w:r>
              <w:rPr>
                <w:noProof/>
              </w:rPr>
              <w:instrText xml:space="preserve"> PAGEREF _Toc117070468 \h </w:instrText>
            </w:r>
          </w:ins>
          <w:r w:rsidR="00D20621">
            <w:rPr>
              <w:noProof/>
            </w:rPr>
          </w:r>
          <w:r w:rsidR="00B862CD">
            <w:rPr>
              <w:noProof/>
            </w:rPr>
            <w:fldChar w:fldCharType="separate"/>
          </w:r>
          <w:ins w:id="97" w:author="Marc Lohse" w:date="2009-11-27T15:53:00Z">
            <w:r w:rsidR="000B5EE4">
              <w:rPr>
                <w:noProof/>
              </w:rPr>
              <w:t>6</w:t>
            </w:r>
          </w:ins>
          <w:ins w:id="98" w:author="Marc Lohse" w:date="2009-10-13T16:25:00Z">
            <w:r w:rsidR="00B862CD">
              <w:rPr>
                <w:noProof/>
              </w:rPr>
              <w:fldChar w:fldCharType="end"/>
            </w:r>
          </w:ins>
        </w:p>
        <w:p w:rsidR="003364D8" w:rsidRDefault="003364D8">
          <w:pPr>
            <w:pStyle w:val="TOC3"/>
            <w:numPr>
              <w:ins w:id="99" w:author="Marc Lohse" w:date="2009-10-13T16:25:00Z"/>
            </w:numPr>
            <w:tabs>
              <w:tab w:val="left" w:pos="1156"/>
              <w:tab w:val="right" w:leader="dot" w:pos="8630"/>
            </w:tabs>
            <w:rPr>
              <w:ins w:id="100" w:author="Marc Lohse" w:date="2009-10-13T16:25:00Z"/>
              <w:rFonts w:eastAsiaTheme="minorEastAsia" w:cstheme="minorBidi"/>
              <w:i w:val="0"/>
              <w:noProof/>
              <w:sz w:val="24"/>
              <w:szCs w:val="24"/>
              <w:lang w:val="de-DE" w:eastAsia="en-US"/>
            </w:rPr>
          </w:pPr>
          <w:ins w:id="101" w:author="Marc Lohse" w:date="2009-10-13T16:25:00Z">
            <w:r w:rsidRPr="00D234FF">
              <w:rPr>
                <w:noProof/>
                <w:lang w:val="en-US"/>
              </w:rPr>
              <w:t>3.1.1</w:t>
            </w:r>
            <w:r>
              <w:rPr>
                <w:rFonts w:eastAsiaTheme="minorEastAsia" w:cstheme="minorBidi"/>
                <w:i w:val="0"/>
                <w:noProof/>
                <w:sz w:val="24"/>
                <w:szCs w:val="24"/>
                <w:lang w:val="de-DE" w:eastAsia="en-US"/>
              </w:rPr>
              <w:tab/>
            </w:r>
            <w:r w:rsidRPr="00D234FF">
              <w:rPr>
                <w:noProof/>
                <w:lang w:val="en-US"/>
              </w:rPr>
              <w:t>Quality Control</w:t>
            </w:r>
            <w:r>
              <w:rPr>
                <w:noProof/>
              </w:rPr>
              <w:tab/>
            </w:r>
            <w:r w:rsidR="00B862CD">
              <w:rPr>
                <w:noProof/>
              </w:rPr>
              <w:fldChar w:fldCharType="begin"/>
            </w:r>
            <w:r>
              <w:rPr>
                <w:noProof/>
              </w:rPr>
              <w:instrText xml:space="preserve"> PAGEREF _Toc117070469 \h </w:instrText>
            </w:r>
          </w:ins>
          <w:r w:rsidR="00D20621">
            <w:rPr>
              <w:noProof/>
            </w:rPr>
          </w:r>
          <w:r w:rsidR="00B862CD">
            <w:rPr>
              <w:noProof/>
            </w:rPr>
            <w:fldChar w:fldCharType="separate"/>
          </w:r>
          <w:ins w:id="102" w:author="Marc Lohse" w:date="2009-11-27T15:53:00Z">
            <w:r w:rsidR="000B5EE4">
              <w:rPr>
                <w:noProof/>
              </w:rPr>
              <w:t>7</w:t>
            </w:r>
          </w:ins>
          <w:ins w:id="103" w:author="Marc Lohse" w:date="2009-10-13T16:25:00Z">
            <w:r w:rsidR="00B862CD">
              <w:rPr>
                <w:noProof/>
              </w:rPr>
              <w:fldChar w:fldCharType="end"/>
            </w:r>
          </w:ins>
        </w:p>
        <w:p w:rsidR="003364D8" w:rsidRDefault="003364D8">
          <w:pPr>
            <w:pStyle w:val="TOC3"/>
            <w:numPr>
              <w:ins w:id="104" w:author="Marc Lohse" w:date="2009-10-13T16:25:00Z"/>
            </w:numPr>
            <w:tabs>
              <w:tab w:val="left" w:pos="1156"/>
              <w:tab w:val="right" w:leader="dot" w:pos="8630"/>
            </w:tabs>
            <w:rPr>
              <w:ins w:id="105" w:author="Marc Lohse" w:date="2009-10-13T16:25:00Z"/>
              <w:rFonts w:eastAsiaTheme="minorEastAsia" w:cstheme="minorBidi"/>
              <w:i w:val="0"/>
              <w:noProof/>
              <w:sz w:val="24"/>
              <w:szCs w:val="24"/>
              <w:lang w:val="de-DE" w:eastAsia="en-US"/>
            </w:rPr>
          </w:pPr>
          <w:ins w:id="106" w:author="Marc Lohse" w:date="2009-10-13T16:25:00Z">
            <w:r w:rsidRPr="00D234FF">
              <w:rPr>
                <w:noProof/>
                <w:lang w:val="en-US"/>
              </w:rPr>
              <w:t>3.1.2</w:t>
            </w:r>
            <w:r>
              <w:rPr>
                <w:rFonts w:eastAsiaTheme="minorEastAsia" w:cstheme="minorBidi"/>
                <w:i w:val="0"/>
                <w:noProof/>
                <w:sz w:val="24"/>
                <w:szCs w:val="24"/>
                <w:lang w:val="de-DE" w:eastAsia="en-US"/>
              </w:rPr>
              <w:tab/>
            </w:r>
            <w:r w:rsidRPr="00D234FF">
              <w:rPr>
                <w:noProof/>
                <w:lang w:val="en-US"/>
              </w:rPr>
              <w:t>Experiment design and statistical analysis</w:t>
            </w:r>
            <w:r>
              <w:rPr>
                <w:noProof/>
              </w:rPr>
              <w:tab/>
            </w:r>
            <w:r w:rsidR="00B862CD">
              <w:rPr>
                <w:noProof/>
              </w:rPr>
              <w:fldChar w:fldCharType="begin"/>
            </w:r>
            <w:r>
              <w:rPr>
                <w:noProof/>
              </w:rPr>
              <w:instrText xml:space="preserve"> PAGEREF _Toc117070470 \h </w:instrText>
            </w:r>
          </w:ins>
          <w:r w:rsidR="00D20621">
            <w:rPr>
              <w:noProof/>
            </w:rPr>
          </w:r>
          <w:r w:rsidR="00B862CD">
            <w:rPr>
              <w:noProof/>
            </w:rPr>
            <w:fldChar w:fldCharType="separate"/>
          </w:r>
          <w:ins w:id="107" w:author="Marc Lohse" w:date="2009-11-27T15:53:00Z">
            <w:r w:rsidR="000B5EE4">
              <w:rPr>
                <w:noProof/>
              </w:rPr>
              <w:t>8</w:t>
            </w:r>
          </w:ins>
          <w:ins w:id="108" w:author="Marc Lohse" w:date="2009-10-13T16:25:00Z">
            <w:r w:rsidR="00B862CD">
              <w:rPr>
                <w:noProof/>
              </w:rPr>
              <w:fldChar w:fldCharType="end"/>
            </w:r>
          </w:ins>
        </w:p>
        <w:p w:rsidR="003364D8" w:rsidRDefault="003364D8">
          <w:pPr>
            <w:pStyle w:val="TOC2"/>
            <w:numPr>
              <w:ins w:id="109" w:author="Marc Lohse" w:date="2009-10-13T16:25:00Z"/>
            </w:numPr>
            <w:tabs>
              <w:tab w:val="left" w:pos="769"/>
              <w:tab w:val="right" w:leader="dot" w:pos="8630"/>
            </w:tabs>
            <w:rPr>
              <w:ins w:id="110" w:author="Marc Lohse" w:date="2009-10-13T16:25:00Z"/>
              <w:rFonts w:eastAsiaTheme="minorEastAsia" w:cstheme="minorBidi"/>
              <w:smallCaps w:val="0"/>
              <w:noProof/>
              <w:sz w:val="24"/>
              <w:szCs w:val="24"/>
              <w:lang w:val="de-DE" w:eastAsia="en-US"/>
            </w:rPr>
          </w:pPr>
          <w:ins w:id="111" w:author="Marc Lohse" w:date="2009-10-13T16:25:00Z">
            <w:r w:rsidRPr="00D234FF">
              <w:rPr>
                <w:noProof/>
                <w:lang w:val="en-US"/>
              </w:rPr>
              <w:t>3.2</w:t>
            </w:r>
            <w:r>
              <w:rPr>
                <w:rFonts w:eastAsiaTheme="minorEastAsia" w:cstheme="minorBidi"/>
                <w:smallCaps w:val="0"/>
                <w:noProof/>
                <w:sz w:val="24"/>
                <w:szCs w:val="24"/>
                <w:lang w:val="de-DE" w:eastAsia="en-US"/>
              </w:rPr>
              <w:tab/>
            </w:r>
            <w:r w:rsidRPr="00D234FF">
              <w:rPr>
                <w:noProof/>
                <w:lang w:val="en-US"/>
              </w:rPr>
              <w:t>Analysing two-colour microarray data</w:t>
            </w:r>
            <w:r>
              <w:rPr>
                <w:noProof/>
              </w:rPr>
              <w:tab/>
            </w:r>
            <w:r w:rsidR="00B862CD">
              <w:rPr>
                <w:noProof/>
              </w:rPr>
              <w:fldChar w:fldCharType="begin"/>
            </w:r>
            <w:r>
              <w:rPr>
                <w:noProof/>
              </w:rPr>
              <w:instrText xml:space="preserve"> PAGEREF _Toc117070471 \h </w:instrText>
            </w:r>
          </w:ins>
          <w:r w:rsidR="00D20621">
            <w:rPr>
              <w:noProof/>
            </w:rPr>
          </w:r>
          <w:r w:rsidR="00B862CD">
            <w:rPr>
              <w:noProof/>
            </w:rPr>
            <w:fldChar w:fldCharType="separate"/>
          </w:r>
          <w:ins w:id="112" w:author="Marc Lohse" w:date="2009-11-27T15:53:00Z">
            <w:r w:rsidR="000B5EE4">
              <w:rPr>
                <w:noProof/>
              </w:rPr>
              <w:t>12</w:t>
            </w:r>
          </w:ins>
          <w:ins w:id="113" w:author="Marc Lohse" w:date="2009-10-13T16:25:00Z">
            <w:r w:rsidR="00B862CD">
              <w:rPr>
                <w:noProof/>
              </w:rPr>
              <w:fldChar w:fldCharType="end"/>
            </w:r>
          </w:ins>
        </w:p>
        <w:p w:rsidR="003364D8" w:rsidRDefault="003364D8">
          <w:pPr>
            <w:pStyle w:val="TOC2"/>
            <w:numPr>
              <w:ins w:id="114" w:author="Marc Lohse" w:date="2009-10-13T16:25:00Z"/>
            </w:numPr>
            <w:tabs>
              <w:tab w:val="left" w:pos="769"/>
              <w:tab w:val="right" w:leader="dot" w:pos="8630"/>
            </w:tabs>
            <w:rPr>
              <w:ins w:id="115" w:author="Marc Lohse" w:date="2009-10-13T16:25:00Z"/>
              <w:rFonts w:eastAsiaTheme="minorEastAsia" w:cstheme="minorBidi"/>
              <w:smallCaps w:val="0"/>
              <w:noProof/>
              <w:sz w:val="24"/>
              <w:szCs w:val="24"/>
              <w:lang w:val="de-DE" w:eastAsia="en-US"/>
            </w:rPr>
          </w:pPr>
          <w:ins w:id="116" w:author="Marc Lohse" w:date="2009-10-13T16:25:00Z">
            <w:r w:rsidRPr="00D234FF">
              <w:rPr>
                <w:noProof/>
                <w:lang w:val="en-US"/>
              </w:rPr>
              <w:t>3.3</w:t>
            </w:r>
            <w:r>
              <w:rPr>
                <w:rFonts w:eastAsiaTheme="minorEastAsia" w:cstheme="minorBidi"/>
                <w:smallCaps w:val="0"/>
                <w:noProof/>
                <w:sz w:val="24"/>
                <w:szCs w:val="24"/>
                <w:lang w:val="de-DE" w:eastAsia="en-US"/>
              </w:rPr>
              <w:tab/>
            </w:r>
            <w:r w:rsidRPr="00D234FF">
              <w:rPr>
                <w:noProof/>
                <w:lang w:val="en-US"/>
              </w:rPr>
              <w:t>Analysis of generic single channel arrays (e.g. Agilent)</w:t>
            </w:r>
            <w:r>
              <w:rPr>
                <w:noProof/>
              </w:rPr>
              <w:tab/>
            </w:r>
            <w:r w:rsidR="00B862CD">
              <w:rPr>
                <w:noProof/>
              </w:rPr>
              <w:fldChar w:fldCharType="begin"/>
            </w:r>
            <w:r>
              <w:rPr>
                <w:noProof/>
              </w:rPr>
              <w:instrText xml:space="preserve"> PAGEREF _Toc117070472 \h </w:instrText>
            </w:r>
          </w:ins>
          <w:r w:rsidR="00D20621">
            <w:rPr>
              <w:noProof/>
            </w:rPr>
          </w:r>
          <w:r w:rsidR="00B862CD">
            <w:rPr>
              <w:noProof/>
            </w:rPr>
            <w:fldChar w:fldCharType="separate"/>
          </w:r>
          <w:ins w:id="117" w:author="Marc Lohse" w:date="2009-11-27T15:53:00Z">
            <w:r w:rsidR="000B5EE4">
              <w:rPr>
                <w:noProof/>
              </w:rPr>
              <w:t>14</w:t>
            </w:r>
          </w:ins>
          <w:ins w:id="118" w:author="Marc Lohse" w:date="2009-10-13T16:25:00Z">
            <w:r w:rsidR="00B862CD">
              <w:rPr>
                <w:noProof/>
              </w:rPr>
              <w:fldChar w:fldCharType="end"/>
            </w:r>
          </w:ins>
        </w:p>
        <w:p w:rsidR="00D20621" w:rsidRDefault="003364D8">
          <w:pPr>
            <w:pStyle w:val="TOC1"/>
            <w:numPr>
              <w:ins w:id="119" w:author="Marc Lohse" w:date="2009-10-13T16:25:00Z"/>
            </w:numPr>
            <w:rPr>
              <w:ins w:id="120" w:author="Marc Lohse" w:date="2009-10-13T16:25:00Z"/>
              <w:rFonts w:eastAsiaTheme="minorEastAsia" w:cstheme="minorBidi"/>
              <w:noProof/>
              <w:sz w:val="24"/>
              <w:szCs w:val="24"/>
              <w:lang w:val="de-DE" w:eastAsia="en-US"/>
            </w:rPr>
            <w:pPrChange w:id="121" w:author="Marc Lohse" w:date="2010-03-09T10:05:00Z">
              <w:pPr>
                <w:pStyle w:val="TOC1"/>
              </w:pPr>
            </w:pPrChange>
          </w:pPr>
          <w:ins w:id="122" w:author="Marc Lohse" w:date="2009-10-13T16:25:00Z">
            <w:r w:rsidRPr="00D234FF">
              <w:rPr>
                <w:noProof/>
                <w:lang w:val="en-US"/>
              </w:rPr>
              <w:t>4</w:t>
            </w:r>
            <w:r>
              <w:rPr>
                <w:rFonts w:eastAsiaTheme="minorEastAsia" w:cstheme="minorBidi"/>
                <w:noProof/>
                <w:sz w:val="24"/>
                <w:szCs w:val="24"/>
                <w:lang w:val="de-DE" w:eastAsia="en-US"/>
              </w:rPr>
              <w:tab/>
            </w:r>
            <w:r w:rsidRPr="00D234FF">
              <w:rPr>
                <w:noProof/>
                <w:lang w:val="en-US"/>
              </w:rPr>
              <w:t>Chip quality assessment</w:t>
            </w:r>
            <w:r>
              <w:rPr>
                <w:noProof/>
              </w:rPr>
              <w:tab/>
            </w:r>
            <w:r w:rsidR="00B862CD">
              <w:rPr>
                <w:noProof/>
              </w:rPr>
              <w:fldChar w:fldCharType="begin"/>
            </w:r>
            <w:r>
              <w:rPr>
                <w:noProof/>
              </w:rPr>
              <w:instrText xml:space="preserve"> PAGEREF _Toc117070473 \h </w:instrText>
            </w:r>
          </w:ins>
          <w:r w:rsidR="00D20621">
            <w:rPr>
              <w:noProof/>
            </w:rPr>
          </w:r>
          <w:r w:rsidR="00B862CD">
            <w:rPr>
              <w:noProof/>
            </w:rPr>
            <w:fldChar w:fldCharType="separate"/>
          </w:r>
          <w:ins w:id="123" w:author="Marc Lohse" w:date="2009-11-27T15:53:00Z">
            <w:r w:rsidR="000B5EE4">
              <w:rPr>
                <w:noProof/>
              </w:rPr>
              <w:t>16</w:t>
            </w:r>
          </w:ins>
          <w:ins w:id="124" w:author="Marc Lohse" w:date="2009-10-13T16:25:00Z">
            <w:r w:rsidR="00B862CD">
              <w:rPr>
                <w:noProof/>
              </w:rPr>
              <w:fldChar w:fldCharType="end"/>
            </w:r>
          </w:ins>
        </w:p>
        <w:p w:rsidR="003364D8" w:rsidRDefault="003364D8">
          <w:pPr>
            <w:pStyle w:val="TOC2"/>
            <w:numPr>
              <w:ins w:id="125" w:author="Marc Lohse" w:date="2009-10-13T16:25:00Z"/>
            </w:numPr>
            <w:tabs>
              <w:tab w:val="left" w:pos="769"/>
              <w:tab w:val="right" w:leader="dot" w:pos="8630"/>
            </w:tabs>
            <w:rPr>
              <w:ins w:id="126" w:author="Marc Lohse" w:date="2009-10-13T16:25:00Z"/>
              <w:rFonts w:eastAsiaTheme="minorEastAsia" w:cstheme="minorBidi"/>
              <w:smallCaps w:val="0"/>
              <w:noProof/>
              <w:sz w:val="24"/>
              <w:szCs w:val="24"/>
              <w:lang w:val="de-DE" w:eastAsia="en-US"/>
            </w:rPr>
          </w:pPr>
          <w:ins w:id="127" w:author="Marc Lohse" w:date="2009-10-13T16:25:00Z">
            <w:r w:rsidRPr="00D234FF">
              <w:rPr>
                <w:noProof/>
                <w:lang w:val="en-US"/>
              </w:rPr>
              <w:t>4.1</w:t>
            </w:r>
            <w:r>
              <w:rPr>
                <w:rFonts w:eastAsiaTheme="minorEastAsia" w:cstheme="minorBidi"/>
                <w:smallCaps w:val="0"/>
                <w:noProof/>
                <w:sz w:val="24"/>
                <w:szCs w:val="24"/>
                <w:lang w:val="de-DE" w:eastAsia="en-US"/>
              </w:rPr>
              <w:tab/>
            </w:r>
            <w:r w:rsidRPr="00D234FF">
              <w:rPr>
                <w:noProof/>
                <w:lang w:val="en-US"/>
              </w:rPr>
              <w:t>Affymetrix chip quality checks</w:t>
            </w:r>
            <w:r>
              <w:rPr>
                <w:noProof/>
              </w:rPr>
              <w:tab/>
            </w:r>
            <w:r w:rsidR="00B862CD">
              <w:rPr>
                <w:noProof/>
              </w:rPr>
              <w:fldChar w:fldCharType="begin"/>
            </w:r>
            <w:r>
              <w:rPr>
                <w:noProof/>
              </w:rPr>
              <w:instrText xml:space="preserve"> PAGEREF _Toc117070474 \h </w:instrText>
            </w:r>
          </w:ins>
          <w:r w:rsidR="00D20621">
            <w:rPr>
              <w:noProof/>
            </w:rPr>
          </w:r>
          <w:r w:rsidR="00B862CD">
            <w:rPr>
              <w:noProof/>
            </w:rPr>
            <w:fldChar w:fldCharType="separate"/>
          </w:r>
          <w:ins w:id="128" w:author="Marc Lohse" w:date="2009-11-27T15:53:00Z">
            <w:r w:rsidR="000B5EE4">
              <w:rPr>
                <w:noProof/>
              </w:rPr>
              <w:t>16</w:t>
            </w:r>
          </w:ins>
          <w:ins w:id="129" w:author="Marc Lohse" w:date="2009-10-13T16:25:00Z">
            <w:r w:rsidR="00B862CD">
              <w:rPr>
                <w:noProof/>
              </w:rPr>
              <w:fldChar w:fldCharType="end"/>
            </w:r>
          </w:ins>
        </w:p>
        <w:p w:rsidR="003364D8" w:rsidRDefault="003364D8">
          <w:pPr>
            <w:pStyle w:val="TOC3"/>
            <w:numPr>
              <w:ins w:id="130" w:author="Marc Lohse" w:date="2009-10-13T16:25:00Z"/>
            </w:numPr>
            <w:tabs>
              <w:tab w:val="left" w:pos="1156"/>
              <w:tab w:val="right" w:leader="dot" w:pos="8630"/>
            </w:tabs>
            <w:rPr>
              <w:ins w:id="131" w:author="Marc Lohse" w:date="2009-10-13T16:25:00Z"/>
              <w:rFonts w:eastAsiaTheme="minorEastAsia" w:cstheme="minorBidi"/>
              <w:i w:val="0"/>
              <w:noProof/>
              <w:sz w:val="24"/>
              <w:szCs w:val="24"/>
              <w:lang w:val="de-DE" w:eastAsia="en-US"/>
            </w:rPr>
          </w:pPr>
          <w:ins w:id="132" w:author="Marc Lohse" w:date="2009-10-13T16:25:00Z">
            <w:r w:rsidRPr="00D234FF">
              <w:rPr>
                <w:noProof/>
                <w:lang w:val="en-US"/>
              </w:rPr>
              <w:t>4.1.1</w:t>
            </w:r>
            <w:r>
              <w:rPr>
                <w:rFonts w:eastAsiaTheme="minorEastAsia" w:cstheme="minorBidi"/>
                <w:i w:val="0"/>
                <w:noProof/>
                <w:sz w:val="24"/>
                <w:szCs w:val="24"/>
                <w:lang w:val="de-DE" w:eastAsia="en-US"/>
              </w:rPr>
              <w:tab/>
            </w:r>
            <w:r w:rsidRPr="00D234FF">
              <w:rPr>
                <w:noProof/>
                <w:lang w:val="en-US"/>
              </w:rPr>
              <w:t>Analysis of signal intensity distribution</w:t>
            </w:r>
            <w:r>
              <w:rPr>
                <w:noProof/>
              </w:rPr>
              <w:tab/>
            </w:r>
            <w:r w:rsidR="00B862CD">
              <w:rPr>
                <w:noProof/>
              </w:rPr>
              <w:fldChar w:fldCharType="begin"/>
            </w:r>
            <w:r>
              <w:rPr>
                <w:noProof/>
              </w:rPr>
              <w:instrText xml:space="preserve"> PAGEREF _Toc117070475 \h </w:instrText>
            </w:r>
          </w:ins>
          <w:r w:rsidR="00D20621">
            <w:rPr>
              <w:noProof/>
            </w:rPr>
          </w:r>
          <w:r w:rsidR="00B862CD">
            <w:rPr>
              <w:noProof/>
            </w:rPr>
            <w:fldChar w:fldCharType="separate"/>
          </w:r>
          <w:ins w:id="133" w:author="Marc Lohse" w:date="2009-11-27T15:53:00Z">
            <w:r w:rsidR="000B5EE4">
              <w:rPr>
                <w:noProof/>
              </w:rPr>
              <w:t>17</w:t>
            </w:r>
          </w:ins>
          <w:ins w:id="134" w:author="Marc Lohse" w:date="2009-10-13T16:25:00Z">
            <w:r w:rsidR="00B862CD">
              <w:rPr>
                <w:noProof/>
              </w:rPr>
              <w:fldChar w:fldCharType="end"/>
            </w:r>
          </w:ins>
        </w:p>
        <w:p w:rsidR="003364D8" w:rsidRDefault="003364D8">
          <w:pPr>
            <w:pStyle w:val="TOC3"/>
            <w:numPr>
              <w:ins w:id="135" w:author="Marc Lohse" w:date="2009-10-13T16:25:00Z"/>
            </w:numPr>
            <w:tabs>
              <w:tab w:val="left" w:pos="1156"/>
              <w:tab w:val="right" w:leader="dot" w:pos="8630"/>
            </w:tabs>
            <w:rPr>
              <w:ins w:id="136" w:author="Marc Lohse" w:date="2009-10-13T16:25:00Z"/>
              <w:rFonts w:eastAsiaTheme="minorEastAsia" w:cstheme="minorBidi"/>
              <w:i w:val="0"/>
              <w:noProof/>
              <w:sz w:val="24"/>
              <w:szCs w:val="24"/>
              <w:lang w:val="de-DE" w:eastAsia="en-US"/>
            </w:rPr>
          </w:pPr>
          <w:ins w:id="137" w:author="Marc Lohse" w:date="2009-10-13T16:25:00Z">
            <w:r w:rsidRPr="00D234FF">
              <w:rPr>
                <w:noProof/>
                <w:lang w:val="en-US"/>
              </w:rPr>
              <w:t>4.1.2</w:t>
            </w:r>
            <w:r>
              <w:rPr>
                <w:rFonts w:eastAsiaTheme="minorEastAsia" w:cstheme="minorBidi"/>
                <w:i w:val="0"/>
                <w:noProof/>
                <w:sz w:val="24"/>
                <w:szCs w:val="24"/>
                <w:lang w:val="de-DE" w:eastAsia="en-US"/>
              </w:rPr>
              <w:tab/>
            </w:r>
            <w:r w:rsidRPr="00D234FF">
              <w:rPr>
                <w:noProof/>
                <w:lang w:val="en-US"/>
              </w:rPr>
              <w:t>MA plots</w:t>
            </w:r>
            <w:r>
              <w:rPr>
                <w:noProof/>
              </w:rPr>
              <w:tab/>
            </w:r>
            <w:r w:rsidR="00B862CD">
              <w:rPr>
                <w:noProof/>
              </w:rPr>
              <w:fldChar w:fldCharType="begin"/>
            </w:r>
            <w:r>
              <w:rPr>
                <w:noProof/>
              </w:rPr>
              <w:instrText xml:space="preserve"> PAGEREF _Toc117070476 \h </w:instrText>
            </w:r>
          </w:ins>
          <w:r w:rsidR="00D20621">
            <w:rPr>
              <w:noProof/>
            </w:rPr>
          </w:r>
          <w:r w:rsidR="00B862CD">
            <w:rPr>
              <w:noProof/>
            </w:rPr>
            <w:fldChar w:fldCharType="separate"/>
          </w:r>
          <w:ins w:id="138" w:author="Marc Lohse" w:date="2009-11-27T15:53:00Z">
            <w:r w:rsidR="000B5EE4">
              <w:rPr>
                <w:noProof/>
              </w:rPr>
              <w:t>17</w:t>
            </w:r>
          </w:ins>
          <w:ins w:id="139" w:author="Marc Lohse" w:date="2009-10-13T16:25:00Z">
            <w:r w:rsidR="00B862CD">
              <w:rPr>
                <w:noProof/>
              </w:rPr>
              <w:fldChar w:fldCharType="end"/>
            </w:r>
          </w:ins>
        </w:p>
        <w:p w:rsidR="003364D8" w:rsidRDefault="003364D8">
          <w:pPr>
            <w:pStyle w:val="TOC3"/>
            <w:numPr>
              <w:ins w:id="140" w:author="Marc Lohse" w:date="2009-10-13T16:25:00Z"/>
            </w:numPr>
            <w:tabs>
              <w:tab w:val="left" w:pos="1156"/>
              <w:tab w:val="right" w:leader="dot" w:pos="8630"/>
            </w:tabs>
            <w:rPr>
              <w:ins w:id="141" w:author="Marc Lohse" w:date="2009-10-13T16:25:00Z"/>
              <w:rFonts w:eastAsiaTheme="minorEastAsia" w:cstheme="minorBidi"/>
              <w:i w:val="0"/>
              <w:noProof/>
              <w:sz w:val="24"/>
              <w:szCs w:val="24"/>
              <w:lang w:val="de-DE" w:eastAsia="en-US"/>
            </w:rPr>
          </w:pPr>
          <w:ins w:id="142" w:author="Marc Lohse" w:date="2009-10-13T16:25:00Z">
            <w:r w:rsidRPr="00D234FF">
              <w:rPr>
                <w:noProof/>
                <w:lang w:val="en-US"/>
              </w:rPr>
              <w:t>4.1.3</w:t>
            </w:r>
            <w:r>
              <w:rPr>
                <w:rFonts w:eastAsiaTheme="minorEastAsia" w:cstheme="minorBidi"/>
                <w:i w:val="0"/>
                <w:noProof/>
                <w:sz w:val="24"/>
                <w:szCs w:val="24"/>
                <w:lang w:val="de-DE" w:eastAsia="en-US"/>
              </w:rPr>
              <w:tab/>
            </w:r>
            <w:r w:rsidRPr="00D234FF">
              <w:rPr>
                <w:noProof/>
                <w:lang w:val="en-US"/>
              </w:rPr>
              <w:t>False color images of probe level model weights</w:t>
            </w:r>
            <w:r>
              <w:rPr>
                <w:noProof/>
              </w:rPr>
              <w:tab/>
            </w:r>
            <w:r w:rsidR="00B862CD">
              <w:rPr>
                <w:noProof/>
              </w:rPr>
              <w:fldChar w:fldCharType="begin"/>
            </w:r>
            <w:r>
              <w:rPr>
                <w:noProof/>
              </w:rPr>
              <w:instrText xml:space="preserve"> PAGEREF _Toc117070477 \h </w:instrText>
            </w:r>
          </w:ins>
          <w:r w:rsidR="00D20621">
            <w:rPr>
              <w:noProof/>
            </w:rPr>
          </w:r>
          <w:r w:rsidR="00B862CD">
            <w:rPr>
              <w:noProof/>
            </w:rPr>
            <w:fldChar w:fldCharType="separate"/>
          </w:r>
          <w:ins w:id="143" w:author="Marc Lohse" w:date="2009-11-27T15:53:00Z">
            <w:r w:rsidR="000B5EE4">
              <w:rPr>
                <w:noProof/>
              </w:rPr>
              <w:t>18</w:t>
            </w:r>
          </w:ins>
          <w:ins w:id="144" w:author="Marc Lohse" w:date="2009-10-13T16:25:00Z">
            <w:r w:rsidR="00B862CD">
              <w:rPr>
                <w:noProof/>
              </w:rPr>
              <w:fldChar w:fldCharType="end"/>
            </w:r>
          </w:ins>
        </w:p>
        <w:p w:rsidR="003364D8" w:rsidRDefault="003364D8">
          <w:pPr>
            <w:pStyle w:val="TOC3"/>
            <w:numPr>
              <w:ins w:id="145" w:author="Marc Lohse" w:date="2009-10-13T16:25:00Z"/>
            </w:numPr>
            <w:tabs>
              <w:tab w:val="left" w:pos="1156"/>
              <w:tab w:val="right" w:leader="dot" w:pos="8630"/>
            </w:tabs>
            <w:rPr>
              <w:ins w:id="146" w:author="Marc Lohse" w:date="2009-10-13T16:25:00Z"/>
              <w:rFonts w:eastAsiaTheme="minorEastAsia" w:cstheme="minorBidi"/>
              <w:i w:val="0"/>
              <w:noProof/>
              <w:sz w:val="24"/>
              <w:szCs w:val="24"/>
              <w:lang w:val="de-DE" w:eastAsia="en-US"/>
            </w:rPr>
          </w:pPr>
          <w:ins w:id="147" w:author="Marc Lohse" w:date="2009-10-13T16:25:00Z">
            <w:r w:rsidRPr="00D234FF">
              <w:rPr>
                <w:noProof/>
                <w:lang w:val="en-US"/>
              </w:rPr>
              <w:t>4.1.4</w:t>
            </w:r>
            <w:r>
              <w:rPr>
                <w:rFonts w:eastAsiaTheme="minorEastAsia" w:cstheme="minorBidi"/>
                <w:i w:val="0"/>
                <w:noProof/>
                <w:sz w:val="24"/>
                <w:szCs w:val="24"/>
                <w:lang w:val="de-DE" w:eastAsia="en-US"/>
              </w:rPr>
              <w:tab/>
            </w:r>
            <w:r w:rsidRPr="00D234FF">
              <w:rPr>
                <w:noProof/>
                <w:lang w:val="en-US"/>
              </w:rPr>
              <w:t>Normalized unscaled standard error and relative logarithmic expression</w:t>
            </w:r>
            <w:r>
              <w:rPr>
                <w:noProof/>
              </w:rPr>
              <w:tab/>
            </w:r>
            <w:r w:rsidR="00B862CD">
              <w:rPr>
                <w:noProof/>
              </w:rPr>
              <w:fldChar w:fldCharType="begin"/>
            </w:r>
            <w:r>
              <w:rPr>
                <w:noProof/>
              </w:rPr>
              <w:instrText xml:space="preserve"> PAGEREF _Toc117070478 \h </w:instrText>
            </w:r>
          </w:ins>
          <w:r w:rsidR="00D20621">
            <w:rPr>
              <w:noProof/>
            </w:rPr>
          </w:r>
          <w:r w:rsidR="00B862CD">
            <w:rPr>
              <w:noProof/>
            </w:rPr>
            <w:fldChar w:fldCharType="separate"/>
          </w:r>
          <w:ins w:id="148" w:author="Marc Lohse" w:date="2009-11-27T15:53:00Z">
            <w:r w:rsidR="000B5EE4">
              <w:rPr>
                <w:noProof/>
              </w:rPr>
              <w:t>19</w:t>
            </w:r>
          </w:ins>
          <w:ins w:id="149" w:author="Marc Lohse" w:date="2009-10-13T16:25:00Z">
            <w:r w:rsidR="00B862CD">
              <w:rPr>
                <w:noProof/>
              </w:rPr>
              <w:fldChar w:fldCharType="end"/>
            </w:r>
          </w:ins>
        </w:p>
        <w:p w:rsidR="003364D8" w:rsidRDefault="003364D8">
          <w:pPr>
            <w:pStyle w:val="TOC3"/>
            <w:numPr>
              <w:ins w:id="150" w:author="Marc Lohse" w:date="2009-10-13T16:25:00Z"/>
            </w:numPr>
            <w:tabs>
              <w:tab w:val="left" w:pos="1156"/>
              <w:tab w:val="right" w:leader="dot" w:pos="8630"/>
            </w:tabs>
            <w:rPr>
              <w:ins w:id="151" w:author="Marc Lohse" w:date="2009-10-13T16:25:00Z"/>
              <w:rFonts w:eastAsiaTheme="minorEastAsia" w:cstheme="minorBidi"/>
              <w:i w:val="0"/>
              <w:noProof/>
              <w:sz w:val="24"/>
              <w:szCs w:val="24"/>
              <w:lang w:val="de-DE" w:eastAsia="en-US"/>
            </w:rPr>
          </w:pPr>
          <w:ins w:id="152" w:author="Marc Lohse" w:date="2009-10-13T16:25:00Z">
            <w:r w:rsidRPr="00D234FF">
              <w:rPr>
                <w:noProof/>
                <w:lang w:val="en-US"/>
              </w:rPr>
              <w:t>4.1.5</w:t>
            </w:r>
            <w:r>
              <w:rPr>
                <w:rFonts w:eastAsiaTheme="minorEastAsia" w:cstheme="minorBidi"/>
                <w:i w:val="0"/>
                <w:noProof/>
                <w:sz w:val="24"/>
                <w:szCs w:val="24"/>
                <w:lang w:val="de-DE" w:eastAsia="en-US"/>
              </w:rPr>
              <w:tab/>
            </w:r>
            <w:r w:rsidRPr="00D234FF">
              <w:rPr>
                <w:noProof/>
                <w:lang w:val="en-US"/>
              </w:rPr>
              <w:t>RNA degradation</w:t>
            </w:r>
            <w:r>
              <w:rPr>
                <w:noProof/>
              </w:rPr>
              <w:tab/>
            </w:r>
            <w:r w:rsidR="00B862CD">
              <w:rPr>
                <w:noProof/>
              </w:rPr>
              <w:fldChar w:fldCharType="begin"/>
            </w:r>
            <w:r>
              <w:rPr>
                <w:noProof/>
              </w:rPr>
              <w:instrText xml:space="preserve"> PAGEREF _Toc117070479 \h </w:instrText>
            </w:r>
          </w:ins>
          <w:r w:rsidR="00D20621">
            <w:rPr>
              <w:noProof/>
            </w:rPr>
          </w:r>
          <w:r w:rsidR="00B862CD">
            <w:rPr>
              <w:noProof/>
            </w:rPr>
            <w:fldChar w:fldCharType="separate"/>
          </w:r>
          <w:ins w:id="153" w:author="Marc Lohse" w:date="2009-11-27T15:53:00Z">
            <w:r w:rsidR="000B5EE4">
              <w:rPr>
                <w:noProof/>
              </w:rPr>
              <w:t>19</w:t>
            </w:r>
          </w:ins>
          <w:ins w:id="154" w:author="Marc Lohse" w:date="2009-10-13T16:25:00Z">
            <w:r w:rsidR="00B862CD">
              <w:rPr>
                <w:noProof/>
              </w:rPr>
              <w:fldChar w:fldCharType="end"/>
            </w:r>
          </w:ins>
        </w:p>
        <w:p w:rsidR="003364D8" w:rsidRDefault="003364D8">
          <w:pPr>
            <w:pStyle w:val="TOC3"/>
            <w:numPr>
              <w:ins w:id="155" w:author="Marc Lohse" w:date="2009-10-13T16:25:00Z"/>
            </w:numPr>
            <w:tabs>
              <w:tab w:val="left" w:pos="1156"/>
              <w:tab w:val="right" w:leader="dot" w:pos="8630"/>
            </w:tabs>
            <w:rPr>
              <w:ins w:id="156" w:author="Marc Lohse" w:date="2009-10-13T16:25:00Z"/>
              <w:rFonts w:eastAsiaTheme="minorEastAsia" w:cstheme="minorBidi"/>
              <w:i w:val="0"/>
              <w:noProof/>
              <w:sz w:val="24"/>
              <w:szCs w:val="24"/>
              <w:lang w:val="de-DE" w:eastAsia="en-US"/>
            </w:rPr>
          </w:pPr>
          <w:ins w:id="157" w:author="Marc Lohse" w:date="2009-10-13T16:25:00Z">
            <w:r w:rsidRPr="00D234FF">
              <w:rPr>
                <w:noProof/>
                <w:lang w:val="en-US"/>
              </w:rPr>
              <w:t>4.1.6</w:t>
            </w:r>
            <w:r>
              <w:rPr>
                <w:rFonts w:eastAsiaTheme="minorEastAsia" w:cstheme="minorBidi"/>
                <w:i w:val="0"/>
                <w:noProof/>
                <w:sz w:val="24"/>
                <w:szCs w:val="24"/>
                <w:lang w:val="de-DE" w:eastAsia="en-US"/>
              </w:rPr>
              <w:tab/>
            </w:r>
            <w:r w:rsidRPr="00D234FF">
              <w:rPr>
                <w:noProof/>
                <w:lang w:val="en-US"/>
              </w:rPr>
              <w:t>Scatterplots</w:t>
            </w:r>
            <w:r>
              <w:rPr>
                <w:noProof/>
              </w:rPr>
              <w:tab/>
            </w:r>
            <w:r w:rsidR="00B862CD">
              <w:rPr>
                <w:noProof/>
              </w:rPr>
              <w:fldChar w:fldCharType="begin"/>
            </w:r>
            <w:r>
              <w:rPr>
                <w:noProof/>
              </w:rPr>
              <w:instrText xml:space="preserve"> PAGEREF _Toc117070480 \h </w:instrText>
            </w:r>
          </w:ins>
          <w:r w:rsidR="00D20621">
            <w:rPr>
              <w:noProof/>
            </w:rPr>
          </w:r>
          <w:r w:rsidR="00B862CD">
            <w:rPr>
              <w:noProof/>
            </w:rPr>
            <w:fldChar w:fldCharType="separate"/>
          </w:r>
          <w:ins w:id="158" w:author="Marc Lohse" w:date="2009-11-27T15:53:00Z">
            <w:r w:rsidR="000B5EE4">
              <w:rPr>
                <w:noProof/>
              </w:rPr>
              <w:t>20</w:t>
            </w:r>
          </w:ins>
          <w:ins w:id="159" w:author="Marc Lohse" w:date="2009-10-13T16:25:00Z">
            <w:r w:rsidR="00B862CD">
              <w:rPr>
                <w:noProof/>
              </w:rPr>
              <w:fldChar w:fldCharType="end"/>
            </w:r>
          </w:ins>
        </w:p>
        <w:p w:rsidR="003364D8" w:rsidRDefault="003364D8">
          <w:pPr>
            <w:pStyle w:val="TOC3"/>
            <w:numPr>
              <w:ins w:id="160" w:author="Marc Lohse" w:date="2009-10-13T16:25:00Z"/>
            </w:numPr>
            <w:tabs>
              <w:tab w:val="left" w:pos="1156"/>
              <w:tab w:val="right" w:leader="dot" w:pos="8630"/>
            </w:tabs>
            <w:rPr>
              <w:ins w:id="161" w:author="Marc Lohse" w:date="2009-10-13T16:25:00Z"/>
              <w:rFonts w:eastAsiaTheme="minorEastAsia" w:cstheme="minorBidi"/>
              <w:i w:val="0"/>
              <w:noProof/>
              <w:sz w:val="24"/>
              <w:szCs w:val="24"/>
              <w:lang w:val="de-DE" w:eastAsia="en-US"/>
            </w:rPr>
          </w:pPr>
          <w:ins w:id="162" w:author="Marc Lohse" w:date="2009-10-13T16:25:00Z">
            <w:r w:rsidRPr="00D234FF">
              <w:rPr>
                <w:noProof/>
                <w:lang w:val="en-US"/>
              </w:rPr>
              <w:t>4.1.7</w:t>
            </w:r>
            <w:r>
              <w:rPr>
                <w:rFonts w:eastAsiaTheme="minorEastAsia" w:cstheme="minorBidi"/>
                <w:i w:val="0"/>
                <w:noProof/>
                <w:sz w:val="24"/>
                <w:szCs w:val="24"/>
                <w:lang w:val="de-DE" w:eastAsia="en-US"/>
              </w:rPr>
              <w:tab/>
            </w:r>
            <w:r w:rsidRPr="00D234FF">
              <w:rPr>
                <w:noProof/>
                <w:lang w:val="en-US"/>
              </w:rPr>
              <w:t>Principal component analysis and hierarchical clustering</w:t>
            </w:r>
            <w:r>
              <w:rPr>
                <w:noProof/>
              </w:rPr>
              <w:tab/>
            </w:r>
            <w:r w:rsidR="00B862CD">
              <w:rPr>
                <w:noProof/>
              </w:rPr>
              <w:fldChar w:fldCharType="begin"/>
            </w:r>
            <w:r>
              <w:rPr>
                <w:noProof/>
              </w:rPr>
              <w:instrText xml:space="preserve"> PAGEREF _Toc117070481 \h </w:instrText>
            </w:r>
          </w:ins>
          <w:r w:rsidR="00D20621">
            <w:rPr>
              <w:noProof/>
            </w:rPr>
          </w:r>
          <w:r w:rsidR="00B862CD">
            <w:rPr>
              <w:noProof/>
            </w:rPr>
            <w:fldChar w:fldCharType="separate"/>
          </w:r>
          <w:ins w:id="163" w:author="Marc Lohse" w:date="2009-11-27T15:53:00Z">
            <w:r w:rsidR="000B5EE4">
              <w:rPr>
                <w:noProof/>
              </w:rPr>
              <w:t>21</w:t>
            </w:r>
          </w:ins>
          <w:ins w:id="164" w:author="Marc Lohse" w:date="2009-10-13T16:25:00Z">
            <w:r w:rsidR="00B862CD">
              <w:rPr>
                <w:noProof/>
              </w:rPr>
              <w:fldChar w:fldCharType="end"/>
            </w:r>
          </w:ins>
        </w:p>
        <w:p w:rsidR="003364D8" w:rsidRDefault="003364D8">
          <w:pPr>
            <w:pStyle w:val="TOC2"/>
            <w:numPr>
              <w:ins w:id="165" w:author="Marc Lohse" w:date="2009-10-13T16:25:00Z"/>
            </w:numPr>
            <w:tabs>
              <w:tab w:val="left" w:pos="769"/>
              <w:tab w:val="right" w:leader="dot" w:pos="8630"/>
            </w:tabs>
            <w:rPr>
              <w:ins w:id="166" w:author="Marc Lohse" w:date="2009-10-13T16:25:00Z"/>
              <w:rFonts w:eastAsiaTheme="minorEastAsia" w:cstheme="minorBidi"/>
              <w:smallCaps w:val="0"/>
              <w:noProof/>
              <w:sz w:val="24"/>
              <w:szCs w:val="24"/>
              <w:lang w:val="de-DE" w:eastAsia="en-US"/>
            </w:rPr>
          </w:pPr>
          <w:ins w:id="167" w:author="Marc Lohse" w:date="2009-10-13T16:25:00Z">
            <w:r w:rsidRPr="00D234FF">
              <w:rPr>
                <w:noProof/>
                <w:lang w:val="en-US"/>
              </w:rPr>
              <w:t>4.2</w:t>
            </w:r>
            <w:r>
              <w:rPr>
                <w:rFonts w:eastAsiaTheme="minorEastAsia" w:cstheme="minorBidi"/>
                <w:smallCaps w:val="0"/>
                <w:noProof/>
                <w:sz w:val="24"/>
                <w:szCs w:val="24"/>
                <w:lang w:val="de-DE" w:eastAsia="en-US"/>
              </w:rPr>
              <w:tab/>
            </w:r>
            <w:r w:rsidRPr="00D234FF">
              <w:rPr>
                <w:noProof/>
                <w:lang w:val="en-US"/>
              </w:rPr>
              <w:t>Two color microarray quality checks</w:t>
            </w:r>
            <w:r>
              <w:rPr>
                <w:noProof/>
              </w:rPr>
              <w:tab/>
            </w:r>
            <w:r w:rsidR="00B862CD">
              <w:rPr>
                <w:noProof/>
              </w:rPr>
              <w:fldChar w:fldCharType="begin"/>
            </w:r>
            <w:r>
              <w:rPr>
                <w:noProof/>
              </w:rPr>
              <w:instrText xml:space="preserve"> PAGEREF _Toc117070482 \h </w:instrText>
            </w:r>
          </w:ins>
          <w:r w:rsidR="00D20621">
            <w:rPr>
              <w:noProof/>
            </w:rPr>
          </w:r>
          <w:r w:rsidR="00B862CD">
            <w:rPr>
              <w:noProof/>
            </w:rPr>
            <w:fldChar w:fldCharType="separate"/>
          </w:r>
          <w:ins w:id="168" w:author="Marc Lohse" w:date="2009-11-27T15:53:00Z">
            <w:r w:rsidR="000B5EE4">
              <w:rPr>
                <w:noProof/>
              </w:rPr>
              <w:t>22</w:t>
            </w:r>
          </w:ins>
          <w:ins w:id="169" w:author="Marc Lohse" w:date="2009-10-13T16:25:00Z">
            <w:r w:rsidR="00B862CD">
              <w:rPr>
                <w:noProof/>
              </w:rPr>
              <w:fldChar w:fldCharType="end"/>
            </w:r>
          </w:ins>
        </w:p>
        <w:p w:rsidR="003364D8" w:rsidRDefault="003364D8">
          <w:pPr>
            <w:pStyle w:val="TOC3"/>
            <w:numPr>
              <w:ins w:id="170" w:author="Marc Lohse" w:date="2009-10-13T16:25:00Z"/>
            </w:numPr>
            <w:tabs>
              <w:tab w:val="left" w:pos="1156"/>
              <w:tab w:val="right" w:leader="dot" w:pos="8630"/>
            </w:tabs>
            <w:rPr>
              <w:ins w:id="171" w:author="Marc Lohse" w:date="2009-10-13T16:25:00Z"/>
              <w:rFonts w:eastAsiaTheme="minorEastAsia" w:cstheme="minorBidi"/>
              <w:i w:val="0"/>
              <w:noProof/>
              <w:sz w:val="24"/>
              <w:szCs w:val="24"/>
              <w:lang w:val="de-DE" w:eastAsia="en-US"/>
            </w:rPr>
          </w:pPr>
          <w:ins w:id="172" w:author="Marc Lohse" w:date="2009-10-13T16:25:00Z">
            <w:r w:rsidRPr="00D234FF">
              <w:rPr>
                <w:noProof/>
                <w:lang w:val="en-US"/>
              </w:rPr>
              <w:t>4.2.1</w:t>
            </w:r>
            <w:r>
              <w:rPr>
                <w:rFonts w:eastAsiaTheme="minorEastAsia" w:cstheme="minorBidi"/>
                <w:i w:val="0"/>
                <w:noProof/>
                <w:sz w:val="24"/>
                <w:szCs w:val="24"/>
                <w:lang w:val="de-DE" w:eastAsia="en-US"/>
              </w:rPr>
              <w:tab/>
            </w:r>
            <w:r w:rsidRPr="00D234FF">
              <w:rPr>
                <w:noProof/>
                <w:lang w:val="en-US"/>
              </w:rPr>
              <w:t>Image plots of two-color background intensities and unnormalized M values</w:t>
            </w:r>
            <w:r>
              <w:rPr>
                <w:noProof/>
              </w:rPr>
              <w:tab/>
            </w:r>
            <w:r w:rsidR="00B862CD">
              <w:rPr>
                <w:noProof/>
              </w:rPr>
              <w:fldChar w:fldCharType="begin"/>
            </w:r>
            <w:r>
              <w:rPr>
                <w:noProof/>
              </w:rPr>
              <w:instrText xml:space="preserve"> PAGEREF _Toc117070483 \h </w:instrText>
            </w:r>
          </w:ins>
          <w:r w:rsidR="00D20621">
            <w:rPr>
              <w:noProof/>
            </w:rPr>
          </w:r>
          <w:r w:rsidR="00B862CD">
            <w:rPr>
              <w:noProof/>
            </w:rPr>
            <w:fldChar w:fldCharType="separate"/>
          </w:r>
          <w:ins w:id="173" w:author="Marc Lohse" w:date="2009-11-27T15:53:00Z">
            <w:r w:rsidR="000B5EE4">
              <w:rPr>
                <w:noProof/>
              </w:rPr>
              <w:t>22</w:t>
            </w:r>
          </w:ins>
          <w:ins w:id="174" w:author="Marc Lohse" w:date="2009-10-13T16:25:00Z">
            <w:r w:rsidR="00B862CD">
              <w:rPr>
                <w:noProof/>
              </w:rPr>
              <w:fldChar w:fldCharType="end"/>
            </w:r>
          </w:ins>
        </w:p>
        <w:p w:rsidR="003364D8" w:rsidRDefault="003364D8">
          <w:pPr>
            <w:pStyle w:val="TOC3"/>
            <w:numPr>
              <w:ins w:id="175" w:author="Marc Lohse" w:date="2009-10-13T16:25:00Z"/>
            </w:numPr>
            <w:tabs>
              <w:tab w:val="left" w:pos="1156"/>
              <w:tab w:val="right" w:leader="dot" w:pos="8630"/>
            </w:tabs>
            <w:rPr>
              <w:ins w:id="176" w:author="Marc Lohse" w:date="2009-10-13T16:25:00Z"/>
              <w:rFonts w:eastAsiaTheme="minorEastAsia" w:cstheme="minorBidi"/>
              <w:i w:val="0"/>
              <w:noProof/>
              <w:sz w:val="24"/>
              <w:szCs w:val="24"/>
              <w:lang w:val="de-DE" w:eastAsia="en-US"/>
            </w:rPr>
          </w:pPr>
          <w:ins w:id="177" w:author="Marc Lohse" w:date="2009-10-13T16:25:00Z">
            <w:r w:rsidRPr="00D234FF">
              <w:rPr>
                <w:noProof/>
                <w:lang w:val="en-US"/>
              </w:rPr>
              <w:t>4.2.2</w:t>
            </w:r>
            <w:r>
              <w:rPr>
                <w:rFonts w:eastAsiaTheme="minorEastAsia" w:cstheme="minorBidi"/>
                <w:i w:val="0"/>
                <w:noProof/>
                <w:sz w:val="24"/>
                <w:szCs w:val="24"/>
                <w:lang w:val="de-DE" w:eastAsia="en-US"/>
              </w:rPr>
              <w:tab/>
            </w:r>
            <w:r w:rsidRPr="00D234FF">
              <w:rPr>
                <w:noProof/>
                <w:lang w:val="en-US"/>
              </w:rPr>
              <w:t>Overview of two color signal intensity distribution</w:t>
            </w:r>
            <w:r>
              <w:rPr>
                <w:noProof/>
              </w:rPr>
              <w:tab/>
            </w:r>
            <w:r w:rsidR="00B862CD">
              <w:rPr>
                <w:noProof/>
              </w:rPr>
              <w:fldChar w:fldCharType="begin"/>
            </w:r>
            <w:r>
              <w:rPr>
                <w:noProof/>
              </w:rPr>
              <w:instrText xml:space="preserve"> PAGEREF _Toc117070484 \h </w:instrText>
            </w:r>
          </w:ins>
          <w:r w:rsidR="00D20621">
            <w:rPr>
              <w:noProof/>
            </w:rPr>
          </w:r>
          <w:r w:rsidR="00B862CD">
            <w:rPr>
              <w:noProof/>
            </w:rPr>
            <w:fldChar w:fldCharType="separate"/>
          </w:r>
          <w:ins w:id="178" w:author="Marc Lohse" w:date="2009-11-27T15:53:00Z">
            <w:r w:rsidR="000B5EE4">
              <w:rPr>
                <w:noProof/>
              </w:rPr>
              <w:t>23</w:t>
            </w:r>
          </w:ins>
          <w:ins w:id="179" w:author="Marc Lohse" w:date="2009-10-13T16:25:00Z">
            <w:r w:rsidR="00B862CD">
              <w:rPr>
                <w:noProof/>
              </w:rPr>
              <w:fldChar w:fldCharType="end"/>
            </w:r>
          </w:ins>
        </w:p>
        <w:p w:rsidR="00D20621" w:rsidRDefault="003364D8">
          <w:pPr>
            <w:pStyle w:val="TOC1"/>
            <w:numPr>
              <w:ins w:id="180" w:author="Marc Lohse" w:date="2009-10-13T16:25:00Z"/>
            </w:numPr>
            <w:rPr>
              <w:ins w:id="181" w:author="Marc Lohse" w:date="2009-10-13T16:25:00Z"/>
              <w:rFonts w:eastAsiaTheme="minorEastAsia" w:cstheme="minorBidi"/>
              <w:noProof/>
              <w:sz w:val="24"/>
              <w:szCs w:val="24"/>
              <w:lang w:val="de-DE" w:eastAsia="en-US"/>
            </w:rPr>
            <w:pPrChange w:id="182" w:author="Marc Lohse" w:date="2010-03-09T10:05:00Z">
              <w:pPr>
                <w:pStyle w:val="TOC1"/>
              </w:pPr>
            </w:pPrChange>
          </w:pPr>
          <w:ins w:id="183" w:author="Marc Lohse" w:date="2009-10-13T16:25:00Z">
            <w:r w:rsidRPr="00D234FF">
              <w:rPr>
                <w:noProof/>
                <w:lang w:val="en-US"/>
              </w:rPr>
              <w:t>5</w:t>
            </w:r>
            <w:r>
              <w:rPr>
                <w:rFonts w:eastAsiaTheme="minorEastAsia" w:cstheme="minorBidi"/>
                <w:noProof/>
                <w:sz w:val="24"/>
                <w:szCs w:val="24"/>
                <w:lang w:val="de-DE" w:eastAsia="en-US"/>
              </w:rPr>
              <w:tab/>
            </w:r>
            <w:r w:rsidRPr="00D234FF">
              <w:rPr>
                <w:noProof/>
                <w:lang w:val="en-US"/>
              </w:rPr>
              <w:t>Data normalization</w:t>
            </w:r>
            <w:r>
              <w:rPr>
                <w:noProof/>
              </w:rPr>
              <w:tab/>
            </w:r>
            <w:r w:rsidR="00B862CD">
              <w:rPr>
                <w:noProof/>
              </w:rPr>
              <w:fldChar w:fldCharType="begin"/>
            </w:r>
            <w:r>
              <w:rPr>
                <w:noProof/>
              </w:rPr>
              <w:instrText xml:space="preserve"> PAGEREF _Toc117070485 \h </w:instrText>
            </w:r>
          </w:ins>
          <w:r w:rsidR="00D20621">
            <w:rPr>
              <w:noProof/>
            </w:rPr>
          </w:r>
          <w:r w:rsidR="00B862CD">
            <w:rPr>
              <w:noProof/>
            </w:rPr>
            <w:fldChar w:fldCharType="separate"/>
          </w:r>
          <w:ins w:id="184" w:author="Marc Lohse" w:date="2009-11-27T15:53:00Z">
            <w:r w:rsidR="000B5EE4">
              <w:rPr>
                <w:noProof/>
              </w:rPr>
              <w:t>24</w:t>
            </w:r>
          </w:ins>
          <w:ins w:id="185" w:author="Marc Lohse" w:date="2009-10-13T16:25:00Z">
            <w:r w:rsidR="00B862CD">
              <w:rPr>
                <w:noProof/>
              </w:rPr>
              <w:fldChar w:fldCharType="end"/>
            </w:r>
          </w:ins>
        </w:p>
        <w:p w:rsidR="003364D8" w:rsidRDefault="003364D8">
          <w:pPr>
            <w:pStyle w:val="TOC2"/>
            <w:numPr>
              <w:ins w:id="186" w:author="Marc Lohse" w:date="2009-10-13T16:25:00Z"/>
            </w:numPr>
            <w:tabs>
              <w:tab w:val="left" w:pos="769"/>
              <w:tab w:val="right" w:leader="dot" w:pos="8630"/>
            </w:tabs>
            <w:rPr>
              <w:ins w:id="187" w:author="Marc Lohse" w:date="2009-10-13T16:25:00Z"/>
              <w:rFonts w:eastAsiaTheme="minorEastAsia" w:cstheme="minorBidi"/>
              <w:smallCaps w:val="0"/>
              <w:noProof/>
              <w:sz w:val="24"/>
              <w:szCs w:val="24"/>
              <w:lang w:val="de-DE" w:eastAsia="en-US"/>
            </w:rPr>
          </w:pPr>
          <w:ins w:id="188" w:author="Marc Lohse" w:date="2009-10-13T16:25:00Z">
            <w:r w:rsidRPr="00D234FF">
              <w:rPr>
                <w:noProof/>
                <w:lang w:val="en-US"/>
              </w:rPr>
              <w:t>5.1</w:t>
            </w:r>
            <w:r>
              <w:rPr>
                <w:rFonts w:eastAsiaTheme="minorEastAsia" w:cstheme="minorBidi"/>
                <w:smallCaps w:val="0"/>
                <w:noProof/>
                <w:sz w:val="24"/>
                <w:szCs w:val="24"/>
                <w:lang w:val="de-DE" w:eastAsia="en-US"/>
              </w:rPr>
              <w:tab/>
            </w:r>
            <w:r w:rsidRPr="00D234FF">
              <w:rPr>
                <w:noProof/>
                <w:lang w:val="en-US"/>
              </w:rPr>
              <w:t>Single channel microarray normalization</w:t>
            </w:r>
            <w:r>
              <w:rPr>
                <w:noProof/>
              </w:rPr>
              <w:tab/>
            </w:r>
            <w:r w:rsidR="00B862CD">
              <w:rPr>
                <w:noProof/>
              </w:rPr>
              <w:fldChar w:fldCharType="begin"/>
            </w:r>
            <w:r>
              <w:rPr>
                <w:noProof/>
              </w:rPr>
              <w:instrText xml:space="preserve"> PAGEREF _Toc117070486 \h </w:instrText>
            </w:r>
          </w:ins>
          <w:r w:rsidR="00D20621">
            <w:rPr>
              <w:noProof/>
            </w:rPr>
          </w:r>
          <w:r w:rsidR="00B862CD">
            <w:rPr>
              <w:noProof/>
            </w:rPr>
            <w:fldChar w:fldCharType="separate"/>
          </w:r>
          <w:ins w:id="189" w:author="Marc Lohse" w:date="2009-11-27T15:53:00Z">
            <w:r w:rsidR="000B5EE4">
              <w:rPr>
                <w:noProof/>
              </w:rPr>
              <w:t>24</w:t>
            </w:r>
          </w:ins>
          <w:ins w:id="190" w:author="Marc Lohse" w:date="2009-10-13T16:25:00Z">
            <w:r w:rsidR="00B862CD">
              <w:rPr>
                <w:noProof/>
              </w:rPr>
              <w:fldChar w:fldCharType="end"/>
            </w:r>
          </w:ins>
        </w:p>
        <w:p w:rsidR="003364D8" w:rsidRDefault="003364D8">
          <w:pPr>
            <w:pStyle w:val="TOC3"/>
            <w:numPr>
              <w:ins w:id="191" w:author="Marc Lohse" w:date="2009-10-13T16:25:00Z"/>
            </w:numPr>
            <w:tabs>
              <w:tab w:val="left" w:pos="1156"/>
              <w:tab w:val="right" w:leader="dot" w:pos="8630"/>
            </w:tabs>
            <w:rPr>
              <w:ins w:id="192" w:author="Marc Lohse" w:date="2009-10-13T16:25:00Z"/>
              <w:rFonts w:eastAsiaTheme="minorEastAsia" w:cstheme="minorBidi"/>
              <w:i w:val="0"/>
              <w:noProof/>
              <w:sz w:val="24"/>
              <w:szCs w:val="24"/>
              <w:lang w:val="de-DE" w:eastAsia="en-US"/>
            </w:rPr>
          </w:pPr>
          <w:ins w:id="193" w:author="Marc Lohse" w:date="2009-10-13T16:25:00Z">
            <w:r w:rsidRPr="00D234FF">
              <w:rPr>
                <w:noProof/>
                <w:lang w:val="en-US"/>
              </w:rPr>
              <w:t>5.1.1</w:t>
            </w:r>
            <w:r>
              <w:rPr>
                <w:rFonts w:eastAsiaTheme="minorEastAsia" w:cstheme="minorBidi"/>
                <w:i w:val="0"/>
                <w:noProof/>
                <w:sz w:val="24"/>
                <w:szCs w:val="24"/>
                <w:lang w:val="de-DE" w:eastAsia="en-US"/>
              </w:rPr>
              <w:tab/>
            </w:r>
            <w:r w:rsidRPr="00D234FF">
              <w:rPr>
                <w:noProof/>
                <w:lang w:val="en-US"/>
              </w:rPr>
              <w:t>Normalization methods for Affymetrix arrays</w:t>
            </w:r>
            <w:r>
              <w:rPr>
                <w:noProof/>
              </w:rPr>
              <w:tab/>
            </w:r>
            <w:r w:rsidR="00B862CD">
              <w:rPr>
                <w:noProof/>
              </w:rPr>
              <w:fldChar w:fldCharType="begin"/>
            </w:r>
            <w:r>
              <w:rPr>
                <w:noProof/>
              </w:rPr>
              <w:instrText xml:space="preserve"> PAGEREF _Toc117070487 \h </w:instrText>
            </w:r>
          </w:ins>
          <w:r w:rsidR="00D20621">
            <w:rPr>
              <w:noProof/>
            </w:rPr>
          </w:r>
          <w:r w:rsidR="00B862CD">
            <w:rPr>
              <w:noProof/>
            </w:rPr>
            <w:fldChar w:fldCharType="separate"/>
          </w:r>
          <w:ins w:id="194" w:author="Marc Lohse" w:date="2009-11-27T15:53:00Z">
            <w:r w:rsidR="000B5EE4">
              <w:rPr>
                <w:noProof/>
              </w:rPr>
              <w:t>24</w:t>
            </w:r>
          </w:ins>
          <w:ins w:id="195" w:author="Marc Lohse" w:date="2009-10-13T16:25:00Z">
            <w:r w:rsidR="00B862CD">
              <w:rPr>
                <w:noProof/>
              </w:rPr>
              <w:fldChar w:fldCharType="end"/>
            </w:r>
          </w:ins>
        </w:p>
        <w:p w:rsidR="003364D8" w:rsidRDefault="003364D8">
          <w:pPr>
            <w:pStyle w:val="TOC3"/>
            <w:numPr>
              <w:ins w:id="196" w:author="Marc Lohse" w:date="2009-10-13T16:25:00Z"/>
            </w:numPr>
            <w:tabs>
              <w:tab w:val="left" w:pos="1156"/>
              <w:tab w:val="right" w:leader="dot" w:pos="8630"/>
            </w:tabs>
            <w:rPr>
              <w:ins w:id="197" w:author="Marc Lohse" w:date="2009-10-13T16:25:00Z"/>
              <w:rFonts w:eastAsiaTheme="minorEastAsia" w:cstheme="minorBidi"/>
              <w:i w:val="0"/>
              <w:noProof/>
              <w:sz w:val="24"/>
              <w:szCs w:val="24"/>
              <w:lang w:val="de-DE" w:eastAsia="en-US"/>
            </w:rPr>
          </w:pPr>
          <w:ins w:id="198" w:author="Marc Lohse" w:date="2009-10-13T16:25:00Z">
            <w:r w:rsidRPr="00D234FF">
              <w:rPr>
                <w:noProof/>
                <w:lang w:val="en-US"/>
              </w:rPr>
              <w:t>5.1.2</w:t>
            </w:r>
            <w:r>
              <w:rPr>
                <w:rFonts w:eastAsiaTheme="minorEastAsia" w:cstheme="minorBidi"/>
                <w:i w:val="0"/>
                <w:noProof/>
                <w:sz w:val="24"/>
                <w:szCs w:val="24"/>
                <w:lang w:val="de-DE" w:eastAsia="en-US"/>
              </w:rPr>
              <w:tab/>
            </w:r>
            <w:r w:rsidRPr="00D234FF">
              <w:rPr>
                <w:noProof/>
                <w:lang w:val="en-US"/>
              </w:rPr>
              <w:t>Normalization of generic single channel and two color arrays</w:t>
            </w:r>
            <w:r>
              <w:rPr>
                <w:noProof/>
              </w:rPr>
              <w:tab/>
            </w:r>
            <w:r w:rsidR="00B862CD">
              <w:rPr>
                <w:noProof/>
              </w:rPr>
              <w:fldChar w:fldCharType="begin"/>
            </w:r>
            <w:r>
              <w:rPr>
                <w:noProof/>
              </w:rPr>
              <w:instrText xml:space="preserve"> PAGEREF _Toc117070488 \h </w:instrText>
            </w:r>
          </w:ins>
          <w:r w:rsidR="00D20621">
            <w:rPr>
              <w:noProof/>
            </w:rPr>
          </w:r>
          <w:r w:rsidR="00B862CD">
            <w:rPr>
              <w:noProof/>
            </w:rPr>
            <w:fldChar w:fldCharType="separate"/>
          </w:r>
          <w:ins w:id="199" w:author="Marc Lohse" w:date="2009-11-27T15:53:00Z">
            <w:r w:rsidR="000B5EE4">
              <w:rPr>
                <w:noProof/>
              </w:rPr>
              <w:t>26</w:t>
            </w:r>
          </w:ins>
          <w:ins w:id="200" w:author="Marc Lohse" w:date="2009-10-13T16:25:00Z">
            <w:r w:rsidR="00B862CD">
              <w:rPr>
                <w:noProof/>
              </w:rPr>
              <w:fldChar w:fldCharType="end"/>
            </w:r>
          </w:ins>
        </w:p>
        <w:p w:rsidR="00D20621" w:rsidRDefault="003364D8">
          <w:pPr>
            <w:pStyle w:val="TOC1"/>
            <w:numPr>
              <w:ins w:id="201" w:author="Marc Lohse" w:date="2009-10-13T16:25:00Z"/>
            </w:numPr>
            <w:rPr>
              <w:ins w:id="202" w:author="Marc Lohse" w:date="2009-10-13T16:25:00Z"/>
              <w:rFonts w:eastAsiaTheme="minorEastAsia" w:cstheme="minorBidi"/>
              <w:noProof/>
              <w:sz w:val="24"/>
              <w:szCs w:val="24"/>
              <w:lang w:val="de-DE" w:eastAsia="en-US"/>
            </w:rPr>
            <w:pPrChange w:id="203" w:author="Marc Lohse" w:date="2010-03-09T10:05:00Z">
              <w:pPr>
                <w:pStyle w:val="TOC1"/>
              </w:pPr>
            </w:pPrChange>
          </w:pPr>
          <w:ins w:id="204" w:author="Marc Lohse" w:date="2009-10-13T16:25:00Z">
            <w:r w:rsidRPr="00D234FF">
              <w:rPr>
                <w:noProof/>
                <w:lang w:val="en-US"/>
              </w:rPr>
              <w:t>6</w:t>
            </w:r>
            <w:r>
              <w:rPr>
                <w:rFonts w:eastAsiaTheme="minorEastAsia" w:cstheme="minorBidi"/>
                <w:noProof/>
                <w:sz w:val="24"/>
                <w:szCs w:val="24"/>
                <w:lang w:val="de-DE" w:eastAsia="en-US"/>
              </w:rPr>
              <w:tab/>
            </w:r>
            <w:r w:rsidRPr="00D234FF">
              <w:rPr>
                <w:noProof/>
                <w:lang w:val="en-US"/>
              </w:rPr>
              <w:t>Analysis of differential gene expression</w:t>
            </w:r>
            <w:r>
              <w:rPr>
                <w:noProof/>
              </w:rPr>
              <w:tab/>
            </w:r>
            <w:r w:rsidR="00B862CD">
              <w:rPr>
                <w:noProof/>
              </w:rPr>
              <w:fldChar w:fldCharType="begin"/>
            </w:r>
            <w:r>
              <w:rPr>
                <w:noProof/>
              </w:rPr>
              <w:instrText xml:space="preserve"> PAGEREF _Toc117070489 \h </w:instrText>
            </w:r>
          </w:ins>
          <w:r w:rsidR="00D20621">
            <w:rPr>
              <w:noProof/>
            </w:rPr>
          </w:r>
          <w:r w:rsidR="00B862CD">
            <w:rPr>
              <w:noProof/>
            </w:rPr>
            <w:fldChar w:fldCharType="separate"/>
          </w:r>
          <w:ins w:id="205" w:author="Marc Lohse" w:date="2009-11-27T15:53:00Z">
            <w:r w:rsidR="000B5EE4">
              <w:rPr>
                <w:noProof/>
              </w:rPr>
              <w:t>28</w:t>
            </w:r>
          </w:ins>
          <w:ins w:id="206" w:author="Marc Lohse" w:date="2009-10-13T16:25:00Z">
            <w:r w:rsidR="00B862CD">
              <w:rPr>
                <w:noProof/>
              </w:rPr>
              <w:fldChar w:fldCharType="end"/>
            </w:r>
          </w:ins>
        </w:p>
        <w:p w:rsidR="00D20621" w:rsidRDefault="003364D8">
          <w:pPr>
            <w:pStyle w:val="TOC1"/>
            <w:numPr>
              <w:ins w:id="207" w:author="Marc Lohse" w:date="2009-10-13T16:25:00Z"/>
            </w:numPr>
            <w:rPr>
              <w:ins w:id="208" w:author="Marc Lohse" w:date="2009-10-13T16:25:00Z"/>
              <w:rFonts w:eastAsiaTheme="minorEastAsia" w:cstheme="minorBidi"/>
              <w:noProof/>
              <w:sz w:val="24"/>
              <w:szCs w:val="24"/>
              <w:lang w:val="de-DE" w:eastAsia="en-US"/>
            </w:rPr>
            <w:pPrChange w:id="209" w:author="Marc Lohse" w:date="2010-03-09T10:05:00Z">
              <w:pPr>
                <w:pStyle w:val="TOC1"/>
              </w:pPr>
            </w:pPrChange>
          </w:pPr>
          <w:ins w:id="210" w:author="Marc Lohse" w:date="2009-10-13T16:25:00Z">
            <w:r w:rsidRPr="00D234FF">
              <w:rPr>
                <w:noProof/>
                <w:lang w:val="en-US"/>
              </w:rPr>
              <w:t>7</w:t>
            </w:r>
            <w:r>
              <w:rPr>
                <w:rFonts w:eastAsiaTheme="minorEastAsia" w:cstheme="minorBidi"/>
                <w:noProof/>
                <w:sz w:val="24"/>
                <w:szCs w:val="24"/>
                <w:lang w:val="de-DE" w:eastAsia="en-US"/>
              </w:rPr>
              <w:tab/>
            </w:r>
            <w:r w:rsidRPr="00D234FF">
              <w:rPr>
                <w:noProof/>
                <w:lang w:val="en-US"/>
              </w:rPr>
              <w:t>Output</w:t>
            </w:r>
            <w:r>
              <w:rPr>
                <w:noProof/>
              </w:rPr>
              <w:tab/>
            </w:r>
            <w:r w:rsidR="00B862CD">
              <w:rPr>
                <w:noProof/>
              </w:rPr>
              <w:fldChar w:fldCharType="begin"/>
            </w:r>
            <w:r>
              <w:rPr>
                <w:noProof/>
              </w:rPr>
              <w:instrText xml:space="preserve"> PAGEREF _Toc117070490 \h </w:instrText>
            </w:r>
          </w:ins>
          <w:r w:rsidR="00D20621">
            <w:rPr>
              <w:noProof/>
            </w:rPr>
          </w:r>
          <w:r w:rsidR="00B862CD">
            <w:rPr>
              <w:noProof/>
            </w:rPr>
            <w:fldChar w:fldCharType="separate"/>
          </w:r>
          <w:ins w:id="211" w:author="Marc Lohse" w:date="2009-11-27T15:53:00Z">
            <w:r w:rsidR="000B5EE4">
              <w:rPr>
                <w:noProof/>
              </w:rPr>
              <w:t>29</w:t>
            </w:r>
          </w:ins>
          <w:ins w:id="212" w:author="Marc Lohse" w:date="2009-10-13T16:25:00Z">
            <w:r w:rsidR="00B862CD">
              <w:rPr>
                <w:noProof/>
              </w:rPr>
              <w:fldChar w:fldCharType="end"/>
            </w:r>
          </w:ins>
        </w:p>
        <w:p w:rsidR="005F1ADC" w:rsidRPr="005F1ADC" w:rsidDel="003364D8" w:rsidRDefault="00B862CD">
          <w:pPr>
            <w:pStyle w:val="TOC1"/>
            <w:tabs>
              <w:tab w:val="clear" w:pos="370"/>
              <w:tab w:val="left" w:pos="382"/>
            </w:tabs>
            <w:rPr>
              <w:del w:id="213" w:author="Marc Lohse" w:date="2009-10-13T16:25:00Z"/>
              <w:rFonts w:ascii="Times New Roman" w:eastAsiaTheme="minorEastAsia" w:hAnsi="Times New Roman" w:cstheme="minorBidi"/>
              <w:b w:val="0"/>
              <w:noProof/>
              <w:lang w:val="de-DE" w:eastAsia="en-US"/>
              <w:rPrChange w:id="214" w:author="Marc Lohse" w:date="2009-10-13T15:51:00Z">
                <w:rPr>
                  <w:del w:id="215" w:author="Marc Lohse" w:date="2009-10-13T16:25:00Z"/>
                  <w:rFonts w:eastAsiaTheme="minorEastAsia" w:cstheme="minorBidi"/>
                  <w:b w:val="0"/>
                  <w:noProof/>
                  <w:lang w:val="de-DE" w:eastAsia="en-US"/>
                </w:rPr>
              </w:rPrChange>
            </w:rPr>
          </w:pPr>
          <w:del w:id="216" w:author="Marc Lohse" w:date="2009-10-13T16:25:00Z">
            <w:r>
              <w:rPr>
                <w:b w:val="0"/>
                <w:caps w:val="0"/>
                <w:noProof/>
                <w:lang w:val="en-US"/>
              </w:rPr>
              <w:delText>1</w:delText>
            </w:r>
            <w:r>
              <w:rPr>
                <w:rFonts w:eastAsiaTheme="minorEastAsia" w:cstheme="minorBidi"/>
                <w:b w:val="0"/>
                <w:caps w:val="0"/>
                <w:noProof/>
                <w:lang w:val="de-DE" w:eastAsia="en-US"/>
              </w:rPr>
              <w:tab/>
            </w:r>
            <w:r>
              <w:rPr>
                <w:b w:val="0"/>
                <w:caps w:val="0"/>
                <w:noProof/>
                <w:lang w:val="en-US"/>
              </w:rPr>
              <w:delText>Introduction</w:delText>
            </w:r>
            <w:r>
              <w:rPr>
                <w:b w:val="0"/>
                <w:caps w:val="0"/>
                <w:noProof/>
              </w:rPr>
              <w:tab/>
            </w:r>
          </w:del>
          <w:del w:id="217" w:author="Marc Lohse" w:date="2009-10-13T16:13:00Z">
            <w:r>
              <w:rPr>
                <w:b w:val="0"/>
                <w:caps w:val="0"/>
                <w:noProof/>
              </w:rPr>
              <w:delText>3</w:delText>
            </w:r>
          </w:del>
        </w:p>
        <w:p w:rsidR="005F1ADC" w:rsidRPr="005F1ADC" w:rsidDel="003364D8" w:rsidRDefault="00B862CD">
          <w:pPr>
            <w:pStyle w:val="TOC2"/>
            <w:tabs>
              <w:tab w:val="left" w:pos="792"/>
              <w:tab w:val="right" w:leader="dot" w:pos="8630"/>
            </w:tabs>
            <w:rPr>
              <w:del w:id="218" w:author="Marc Lohse" w:date="2009-10-13T16:25:00Z"/>
              <w:rFonts w:ascii="Times New Roman" w:eastAsiaTheme="minorEastAsia" w:hAnsi="Times New Roman" w:cstheme="minorBidi"/>
              <w:b/>
              <w:noProof/>
              <w:sz w:val="24"/>
              <w:szCs w:val="24"/>
              <w:lang w:val="de-DE" w:eastAsia="en-US"/>
              <w:rPrChange w:id="219" w:author="Marc Lohse" w:date="2009-10-13T15:51:00Z">
                <w:rPr>
                  <w:del w:id="220" w:author="Marc Lohse" w:date="2009-10-13T16:25:00Z"/>
                  <w:rFonts w:eastAsiaTheme="minorEastAsia" w:cstheme="minorBidi"/>
                  <w:b/>
                  <w:noProof/>
                  <w:sz w:val="24"/>
                  <w:szCs w:val="24"/>
                  <w:lang w:val="de-DE" w:eastAsia="en-US"/>
                </w:rPr>
              </w:rPrChange>
            </w:rPr>
          </w:pPr>
          <w:del w:id="221" w:author="Marc Lohse" w:date="2009-10-13T16:25:00Z">
            <w:r w:rsidRPr="00B862CD">
              <w:rPr>
                <w:noProof/>
                <w:lang w:val="en-US"/>
                <w:rPrChange w:id="222" w:author="Marc Lohse" w:date="2009-10-13T15:51:00Z">
                  <w:rPr>
                    <w:b/>
                    <w:caps/>
                    <w:noProof/>
                    <w:lang w:val="en-US"/>
                  </w:rPr>
                </w:rPrChange>
              </w:rPr>
              <w:delText>1.1</w:delText>
            </w:r>
            <w:r w:rsidRPr="00B862CD">
              <w:rPr>
                <w:rFonts w:eastAsiaTheme="minorEastAsia" w:cstheme="minorBidi"/>
                <w:b/>
                <w:noProof/>
                <w:lang w:val="de-DE" w:eastAsia="en-US"/>
                <w:rPrChange w:id="223" w:author="Marc Lohse" w:date="2009-10-13T15:51:00Z">
                  <w:rPr>
                    <w:rFonts w:eastAsiaTheme="minorEastAsia" w:cstheme="minorBidi"/>
                    <w:b/>
                    <w:caps/>
                    <w:noProof/>
                    <w:lang w:val="de-DE" w:eastAsia="en-US"/>
                  </w:rPr>
                </w:rPrChange>
              </w:rPr>
              <w:tab/>
            </w:r>
            <w:r w:rsidRPr="00B862CD">
              <w:rPr>
                <w:noProof/>
                <w:lang w:val="en-US"/>
                <w:rPrChange w:id="224" w:author="Marc Lohse" w:date="2009-10-13T15:51:00Z">
                  <w:rPr>
                    <w:b/>
                    <w:caps/>
                    <w:noProof/>
                    <w:lang w:val="en-US"/>
                  </w:rPr>
                </w:rPrChange>
              </w:rPr>
              <w:delText>In brief: What can Robin do for you?</w:delText>
            </w:r>
            <w:r w:rsidRPr="00B862CD">
              <w:rPr>
                <w:noProof/>
                <w:rPrChange w:id="225" w:author="Marc Lohse" w:date="2009-10-13T15:51:00Z">
                  <w:rPr>
                    <w:b/>
                    <w:caps/>
                    <w:noProof/>
                  </w:rPr>
                </w:rPrChange>
              </w:rPr>
              <w:tab/>
            </w:r>
          </w:del>
          <w:del w:id="226" w:author="Marc Lohse" w:date="2009-10-13T16:13:00Z">
            <w:r w:rsidRPr="00B862CD">
              <w:rPr>
                <w:noProof/>
                <w:rPrChange w:id="227" w:author="Marc Lohse" w:date="2009-10-13T15:51:00Z">
                  <w:rPr>
                    <w:b/>
                    <w:caps/>
                    <w:noProof/>
                  </w:rPr>
                </w:rPrChange>
              </w:rPr>
              <w:delText>3</w:delText>
            </w:r>
          </w:del>
        </w:p>
        <w:p w:rsidR="005F1ADC" w:rsidRPr="005F1ADC" w:rsidDel="003364D8" w:rsidRDefault="00B862CD">
          <w:pPr>
            <w:pStyle w:val="TOC1"/>
            <w:tabs>
              <w:tab w:val="clear" w:pos="370"/>
              <w:tab w:val="left" w:pos="382"/>
            </w:tabs>
            <w:rPr>
              <w:del w:id="228" w:author="Marc Lohse" w:date="2009-10-13T16:25:00Z"/>
              <w:rFonts w:ascii="Times New Roman" w:eastAsiaTheme="minorEastAsia" w:hAnsi="Times New Roman" w:cstheme="minorBidi"/>
              <w:b w:val="0"/>
              <w:noProof/>
              <w:lang w:val="de-DE" w:eastAsia="en-US"/>
              <w:rPrChange w:id="229" w:author="Marc Lohse" w:date="2009-10-13T15:51:00Z">
                <w:rPr>
                  <w:del w:id="230" w:author="Marc Lohse" w:date="2009-10-13T16:25:00Z"/>
                  <w:rFonts w:eastAsiaTheme="minorEastAsia" w:cstheme="minorBidi"/>
                  <w:b w:val="0"/>
                  <w:noProof/>
                  <w:lang w:val="de-DE" w:eastAsia="en-US"/>
                </w:rPr>
              </w:rPrChange>
            </w:rPr>
          </w:pPr>
          <w:del w:id="231" w:author="Marc Lohse" w:date="2009-10-13T16:25:00Z">
            <w:r>
              <w:rPr>
                <w:b w:val="0"/>
                <w:caps w:val="0"/>
                <w:noProof/>
                <w:lang w:val="en-US"/>
              </w:rPr>
              <w:delText>2</w:delText>
            </w:r>
            <w:r>
              <w:rPr>
                <w:rFonts w:eastAsiaTheme="minorEastAsia" w:cstheme="minorBidi"/>
                <w:b w:val="0"/>
                <w:caps w:val="0"/>
                <w:noProof/>
                <w:lang w:val="de-DE" w:eastAsia="en-US"/>
              </w:rPr>
              <w:tab/>
            </w:r>
            <w:r>
              <w:rPr>
                <w:b w:val="0"/>
                <w:caps w:val="0"/>
                <w:noProof/>
                <w:lang w:val="en-US"/>
              </w:rPr>
              <w:delText>Preconditions and Glossary</w:delText>
            </w:r>
            <w:r>
              <w:rPr>
                <w:b w:val="0"/>
                <w:caps w:val="0"/>
                <w:noProof/>
              </w:rPr>
              <w:tab/>
            </w:r>
          </w:del>
          <w:del w:id="232" w:author="Marc Lohse" w:date="2009-10-13T16:13:00Z">
            <w:r>
              <w:rPr>
                <w:b w:val="0"/>
                <w:caps w:val="0"/>
                <w:noProof/>
              </w:rPr>
              <w:delText>3</w:delText>
            </w:r>
          </w:del>
        </w:p>
        <w:p w:rsidR="005F1ADC" w:rsidRPr="005F1ADC" w:rsidDel="003364D8" w:rsidRDefault="00B862CD">
          <w:pPr>
            <w:pStyle w:val="TOC2"/>
            <w:tabs>
              <w:tab w:val="left" w:pos="792"/>
              <w:tab w:val="right" w:leader="dot" w:pos="8630"/>
            </w:tabs>
            <w:rPr>
              <w:del w:id="233" w:author="Marc Lohse" w:date="2009-10-13T16:25:00Z"/>
              <w:rFonts w:ascii="Times New Roman" w:eastAsiaTheme="minorEastAsia" w:hAnsi="Times New Roman" w:cstheme="minorBidi"/>
              <w:b/>
              <w:noProof/>
              <w:sz w:val="24"/>
              <w:szCs w:val="24"/>
              <w:lang w:val="de-DE" w:eastAsia="en-US"/>
              <w:rPrChange w:id="234" w:author="Marc Lohse" w:date="2009-10-13T15:51:00Z">
                <w:rPr>
                  <w:del w:id="235" w:author="Marc Lohse" w:date="2009-10-13T16:25:00Z"/>
                  <w:rFonts w:eastAsiaTheme="minorEastAsia" w:cstheme="minorBidi"/>
                  <w:b/>
                  <w:noProof/>
                  <w:sz w:val="24"/>
                  <w:szCs w:val="24"/>
                  <w:lang w:val="de-DE" w:eastAsia="en-US"/>
                </w:rPr>
              </w:rPrChange>
            </w:rPr>
          </w:pPr>
          <w:del w:id="236" w:author="Marc Lohse" w:date="2009-10-13T16:25:00Z">
            <w:r w:rsidRPr="00B862CD">
              <w:rPr>
                <w:noProof/>
                <w:lang w:val="en-US"/>
                <w:rPrChange w:id="237" w:author="Marc Lohse" w:date="2009-10-13T15:51:00Z">
                  <w:rPr>
                    <w:b/>
                    <w:caps/>
                    <w:noProof/>
                    <w:lang w:val="en-US"/>
                  </w:rPr>
                </w:rPrChange>
              </w:rPr>
              <w:delText>2.1</w:delText>
            </w:r>
            <w:r w:rsidRPr="00B862CD">
              <w:rPr>
                <w:rFonts w:eastAsiaTheme="minorEastAsia" w:cstheme="minorBidi"/>
                <w:b/>
                <w:noProof/>
                <w:lang w:val="de-DE" w:eastAsia="en-US"/>
                <w:rPrChange w:id="238" w:author="Marc Lohse" w:date="2009-10-13T15:51:00Z">
                  <w:rPr>
                    <w:rFonts w:eastAsiaTheme="minorEastAsia" w:cstheme="minorBidi"/>
                    <w:b/>
                    <w:caps/>
                    <w:noProof/>
                    <w:lang w:val="de-DE" w:eastAsia="en-US"/>
                  </w:rPr>
                </w:rPrChange>
              </w:rPr>
              <w:tab/>
            </w:r>
            <w:r w:rsidRPr="00B862CD">
              <w:rPr>
                <w:noProof/>
                <w:lang w:val="en-US"/>
                <w:rPrChange w:id="239" w:author="Marc Lohse" w:date="2009-10-13T15:51:00Z">
                  <w:rPr>
                    <w:b/>
                    <w:caps/>
                    <w:noProof/>
                    <w:lang w:val="en-US"/>
                  </w:rPr>
                </w:rPrChange>
              </w:rPr>
              <w:delText>Commonly used Terms</w:delText>
            </w:r>
            <w:r w:rsidRPr="00B862CD">
              <w:rPr>
                <w:noProof/>
                <w:rPrChange w:id="240" w:author="Marc Lohse" w:date="2009-10-13T15:51:00Z">
                  <w:rPr>
                    <w:b/>
                    <w:caps/>
                    <w:noProof/>
                  </w:rPr>
                </w:rPrChange>
              </w:rPr>
              <w:tab/>
            </w:r>
          </w:del>
          <w:del w:id="241" w:author="Marc Lohse" w:date="2009-10-13T16:13:00Z">
            <w:r w:rsidRPr="00B862CD">
              <w:rPr>
                <w:noProof/>
                <w:rPrChange w:id="242" w:author="Marc Lohse" w:date="2009-10-13T15:51:00Z">
                  <w:rPr>
                    <w:b/>
                    <w:caps/>
                    <w:noProof/>
                  </w:rPr>
                </w:rPrChange>
              </w:rPr>
              <w:delText>3</w:delText>
            </w:r>
          </w:del>
        </w:p>
        <w:p w:rsidR="005F1ADC" w:rsidRPr="005F1ADC" w:rsidDel="003364D8" w:rsidRDefault="00B862CD">
          <w:pPr>
            <w:pStyle w:val="TOC2"/>
            <w:tabs>
              <w:tab w:val="left" w:pos="792"/>
              <w:tab w:val="right" w:leader="dot" w:pos="8630"/>
            </w:tabs>
            <w:rPr>
              <w:del w:id="243" w:author="Marc Lohse" w:date="2009-10-13T16:25:00Z"/>
              <w:rFonts w:ascii="Times New Roman" w:eastAsiaTheme="minorEastAsia" w:hAnsi="Times New Roman" w:cstheme="minorBidi"/>
              <w:b/>
              <w:noProof/>
              <w:sz w:val="24"/>
              <w:szCs w:val="24"/>
              <w:lang w:val="de-DE" w:eastAsia="en-US"/>
              <w:rPrChange w:id="244" w:author="Marc Lohse" w:date="2009-10-13T15:51:00Z">
                <w:rPr>
                  <w:del w:id="245" w:author="Marc Lohse" w:date="2009-10-13T16:25:00Z"/>
                  <w:rFonts w:eastAsiaTheme="minorEastAsia" w:cstheme="minorBidi"/>
                  <w:b/>
                  <w:noProof/>
                  <w:sz w:val="24"/>
                  <w:szCs w:val="24"/>
                  <w:lang w:val="de-DE" w:eastAsia="en-US"/>
                </w:rPr>
              </w:rPrChange>
            </w:rPr>
          </w:pPr>
          <w:del w:id="246" w:author="Marc Lohse" w:date="2009-10-13T16:25:00Z">
            <w:r w:rsidRPr="00B862CD">
              <w:rPr>
                <w:noProof/>
                <w:lang w:val="en-US"/>
                <w:rPrChange w:id="247" w:author="Marc Lohse" w:date="2009-10-13T15:51:00Z">
                  <w:rPr>
                    <w:b/>
                    <w:caps/>
                    <w:noProof/>
                    <w:lang w:val="en-US"/>
                  </w:rPr>
                </w:rPrChange>
              </w:rPr>
              <w:delText>2.2</w:delText>
            </w:r>
            <w:r w:rsidRPr="00B862CD">
              <w:rPr>
                <w:rFonts w:eastAsiaTheme="minorEastAsia" w:cstheme="minorBidi"/>
                <w:b/>
                <w:noProof/>
                <w:lang w:val="de-DE" w:eastAsia="en-US"/>
                <w:rPrChange w:id="248" w:author="Marc Lohse" w:date="2009-10-13T15:51:00Z">
                  <w:rPr>
                    <w:rFonts w:eastAsiaTheme="minorEastAsia" w:cstheme="minorBidi"/>
                    <w:b/>
                    <w:caps/>
                    <w:noProof/>
                    <w:lang w:val="de-DE" w:eastAsia="en-US"/>
                  </w:rPr>
                </w:rPrChange>
              </w:rPr>
              <w:tab/>
            </w:r>
            <w:r w:rsidRPr="00B862CD">
              <w:rPr>
                <w:noProof/>
                <w:lang w:val="en-US"/>
                <w:rPrChange w:id="249" w:author="Marc Lohse" w:date="2009-10-13T15:51:00Z">
                  <w:rPr>
                    <w:b/>
                    <w:caps/>
                    <w:noProof/>
                    <w:lang w:val="en-US"/>
                  </w:rPr>
                </w:rPrChange>
              </w:rPr>
              <w:delText>Affymetrix Files</w:delText>
            </w:r>
            <w:r w:rsidRPr="00B862CD">
              <w:rPr>
                <w:noProof/>
                <w:rPrChange w:id="250" w:author="Marc Lohse" w:date="2009-10-13T15:51:00Z">
                  <w:rPr>
                    <w:b/>
                    <w:caps/>
                    <w:noProof/>
                  </w:rPr>
                </w:rPrChange>
              </w:rPr>
              <w:tab/>
            </w:r>
          </w:del>
          <w:del w:id="251" w:author="Marc Lohse" w:date="2009-10-13T16:13:00Z">
            <w:r w:rsidRPr="00B862CD">
              <w:rPr>
                <w:noProof/>
                <w:rPrChange w:id="252" w:author="Marc Lohse" w:date="2009-10-13T15:51:00Z">
                  <w:rPr>
                    <w:b/>
                    <w:caps/>
                    <w:noProof/>
                  </w:rPr>
                </w:rPrChange>
              </w:rPr>
              <w:delText>4</w:delText>
            </w:r>
          </w:del>
        </w:p>
        <w:p w:rsidR="005F1ADC" w:rsidRPr="005F1ADC" w:rsidDel="003364D8" w:rsidRDefault="00B862CD">
          <w:pPr>
            <w:pStyle w:val="TOC2"/>
            <w:tabs>
              <w:tab w:val="left" w:pos="792"/>
              <w:tab w:val="right" w:leader="dot" w:pos="8630"/>
            </w:tabs>
            <w:rPr>
              <w:del w:id="253" w:author="Marc Lohse" w:date="2009-10-13T16:25:00Z"/>
              <w:rFonts w:ascii="Times New Roman" w:eastAsiaTheme="minorEastAsia" w:hAnsi="Times New Roman" w:cstheme="minorBidi"/>
              <w:b/>
              <w:noProof/>
              <w:sz w:val="24"/>
              <w:szCs w:val="24"/>
              <w:lang w:val="de-DE" w:eastAsia="en-US"/>
              <w:rPrChange w:id="254" w:author="Marc Lohse" w:date="2009-10-13T15:51:00Z">
                <w:rPr>
                  <w:del w:id="255" w:author="Marc Lohse" w:date="2009-10-13T16:25:00Z"/>
                  <w:rFonts w:eastAsiaTheme="minorEastAsia" w:cstheme="minorBidi"/>
                  <w:b/>
                  <w:noProof/>
                  <w:sz w:val="24"/>
                  <w:szCs w:val="24"/>
                  <w:lang w:val="de-DE" w:eastAsia="en-US"/>
                </w:rPr>
              </w:rPrChange>
            </w:rPr>
          </w:pPr>
          <w:del w:id="256" w:author="Marc Lohse" w:date="2009-10-13T16:25:00Z">
            <w:r w:rsidRPr="00B862CD">
              <w:rPr>
                <w:noProof/>
                <w:lang w:val="en-US"/>
                <w:rPrChange w:id="257" w:author="Marc Lohse" w:date="2009-10-13T15:51:00Z">
                  <w:rPr>
                    <w:b/>
                    <w:caps/>
                    <w:noProof/>
                    <w:lang w:val="en-US"/>
                  </w:rPr>
                </w:rPrChange>
              </w:rPr>
              <w:delText>2.3</w:delText>
            </w:r>
            <w:r w:rsidRPr="00B862CD">
              <w:rPr>
                <w:rFonts w:eastAsiaTheme="minorEastAsia" w:cstheme="minorBidi"/>
                <w:b/>
                <w:noProof/>
                <w:lang w:val="de-DE" w:eastAsia="en-US"/>
                <w:rPrChange w:id="258" w:author="Marc Lohse" w:date="2009-10-13T15:51:00Z">
                  <w:rPr>
                    <w:rFonts w:eastAsiaTheme="minorEastAsia" w:cstheme="minorBidi"/>
                    <w:b/>
                    <w:caps/>
                    <w:noProof/>
                    <w:lang w:val="de-DE" w:eastAsia="en-US"/>
                  </w:rPr>
                </w:rPrChange>
              </w:rPr>
              <w:tab/>
            </w:r>
            <w:r w:rsidRPr="00B862CD">
              <w:rPr>
                <w:noProof/>
                <w:lang w:val="en-US"/>
                <w:rPrChange w:id="259" w:author="Marc Lohse" w:date="2009-10-13T15:51:00Z">
                  <w:rPr>
                    <w:b/>
                    <w:caps/>
                    <w:noProof/>
                    <w:lang w:val="en-US"/>
                  </w:rPr>
                </w:rPrChange>
              </w:rPr>
              <w:delText>Other single channel and two color data files</w:delText>
            </w:r>
            <w:r w:rsidRPr="00B862CD">
              <w:rPr>
                <w:noProof/>
                <w:rPrChange w:id="260" w:author="Marc Lohse" w:date="2009-10-13T15:51:00Z">
                  <w:rPr>
                    <w:b/>
                    <w:caps/>
                    <w:noProof/>
                  </w:rPr>
                </w:rPrChange>
              </w:rPr>
              <w:tab/>
            </w:r>
          </w:del>
          <w:del w:id="261" w:author="Marc Lohse" w:date="2009-10-13T16:13:00Z">
            <w:r w:rsidRPr="00B862CD">
              <w:rPr>
                <w:noProof/>
                <w:rPrChange w:id="262" w:author="Marc Lohse" w:date="2009-10-13T15:51:00Z">
                  <w:rPr>
                    <w:b/>
                    <w:caps/>
                    <w:noProof/>
                  </w:rPr>
                </w:rPrChange>
              </w:rPr>
              <w:delText>4</w:delText>
            </w:r>
          </w:del>
        </w:p>
        <w:p w:rsidR="005F1ADC" w:rsidRPr="005F1ADC" w:rsidDel="003364D8" w:rsidRDefault="00B862CD">
          <w:pPr>
            <w:pStyle w:val="TOC2"/>
            <w:tabs>
              <w:tab w:val="left" w:pos="792"/>
              <w:tab w:val="right" w:leader="dot" w:pos="8630"/>
            </w:tabs>
            <w:rPr>
              <w:del w:id="263" w:author="Marc Lohse" w:date="2009-10-13T16:25:00Z"/>
              <w:rFonts w:ascii="Times New Roman" w:eastAsiaTheme="minorEastAsia" w:hAnsi="Times New Roman" w:cstheme="minorBidi"/>
              <w:b/>
              <w:noProof/>
              <w:sz w:val="24"/>
              <w:szCs w:val="24"/>
              <w:lang w:val="de-DE" w:eastAsia="en-US"/>
              <w:rPrChange w:id="264" w:author="Marc Lohse" w:date="2009-10-13T15:51:00Z">
                <w:rPr>
                  <w:del w:id="265" w:author="Marc Lohse" w:date="2009-10-13T16:25:00Z"/>
                  <w:rFonts w:eastAsiaTheme="minorEastAsia" w:cstheme="minorBidi"/>
                  <w:b/>
                  <w:noProof/>
                  <w:sz w:val="24"/>
                  <w:szCs w:val="24"/>
                  <w:lang w:val="de-DE" w:eastAsia="en-US"/>
                </w:rPr>
              </w:rPrChange>
            </w:rPr>
          </w:pPr>
          <w:del w:id="266" w:author="Marc Lohse" w:date="2009-10-13T16:25:00Z">
            <w:r w:rsidRPr="00B862CD">
              <w:rPr>
                <w:noProof/>
                <w:lang w:val="en-US"/>
                <w:rPrChange w:id="267" w:author="Marc Lohse" w:date="2009-10-13T15:51:00Z">
                  <w:rPr>
                    <w:b/>
                    <w:caps/>
                    <w:noProof/>
                    <w:lang w:val="en-US"/>
                  </w:rPr>
                </w:rPrChange>
              </w:rPr>
              <w:delText>2.4</w:delText>
            </w:r>
            <w:r w:rsidRPr="00B862CD">
              <w:rPr>
                <w:rFonts w:eastAsiaTheme="minorEastAsia" w:cstheme="minorBidi"/>
                <w:b/>
                <w:noProof/>
                <w:lang w:val="de-DE" w:eastAsia="en-US"/>
                <w:rPrChange w:id="268" w:author="Marc Lohse" w:date="2009-10-13T15:51:00Z">
                  <w:rPr>
                    <w:rFonts w:eastAsiaTheme="minorEastAsia" w:cstheme="minorBidi"/>
                    <w:b/>
                    <w:caps/>
                    <w:noProof/>
                    <w:lang w:val="de-DE" w:eastAsia="en-US"/>
                  </w:rPr>
                </w:rPrChange>
              </w:rPr>
              <w:tab/>
            </w:r>
            <w:r w:rsidRPr="00B862CD">
              <w:rPr>
                <w:noProof/>
                <w:lang w:val="en-US"/>
                <w:rPrChange w:id="269" w:author="Marc Lohse" w:date="2009-10-13T15:51:00Z">
                  <w:rPr>
                    <w:b/>
                    <w:caps/>
                    <w:noProof/>
                    <w:lang w:val="en-US"/>
                  </w:rPr>
                </w:rPrChange>
              </w:rPr>
              <w:delText>Assumptions</w:delText>
            </w:r>
            <w:r w:rsidRPr="00B862CD">
              <w:rPr>
                <w:noProof/>
                <w:rPrChange w:id="270" w:author="Marc Lohse" w:date="2009-10-13T15:51:00Z">
                  <w:rPr>
                    <w:b/>
                    <w:caps/>
                    <w:noProof/>
                  </w:rPr>
                </w:rPrChange>
              </w:rPr>
              <w:tab/>
            </w:r>
          </w:del>
          <w:del w:id="271" w:author="Marc Lohse" w:date="2009-10-13T16:13:00Z">
            <w:r w:rsidRPr="00B862CD">
              <w:rPr>
                <w:noProof/>
                <w:rPrChange w:id="272" w:author="Marc Lohse" w:date="2009-10-13T15:51:00Z">
                  <w:rPr>
                    <w:b/>
                    <w:caps/>
                    <w:noProof/>
                  </w:rPr>
                </w:rPrChange>
              </w:rPr>
              <w:delText>5</w:delText>
            </w:r>
          </w:del>
        </w:p>
        <w:p w:rsidR="005F1ADC" w:rsidRPr="005F1ADC" w:rsidDel="003364D8" w:rsidRDefault="00B862CD">
          <w:pPr>
            <w:pStyle w:val="TOC1"/>
            <w:tabs>
              <w:tab w:val="clear" w:pos="370"/>
              <w:tab w:val="left" w:pos="382"/>
            </w:tabs>
            <w:rPr>
              <w:del w:id="273" w:author="Marc Lohse" w:date="2009-10-13T16:25:00Z"/>
              <w:rFonts w:ascii="Times New Roman" w:eastAsiaTheme="minorEastAsia" w:hAnsi="Times New Roman" w:cstheme="minorBidi"/>
              <w:b w:val="0"/>
              <w:noProof/>
              <w:lang w:val="de-DE" w:eastAsia="en-US"/>
              <w:rPrChange w:id="274" w:author="Marc Lohse" w:date="2009-10-13T15:51:00Z">
                <w:rPr>
                  <w:del w:id="275" w:author="Marc Lohse" w:date="2009-10-13T16:25:00Z"/>
                  <w:rFonts w:eastAsiaTheme="minorEastAsia" w:cstheme="minorBidi"/>
                  <w:b w:val="0"/>
                  <w:noProof/>
                  <w:lang w:val="de-DE" w:eastAsia="en-US"/>
                </w:rPr>
              </w:rPrChange>
            </w:rPr>
          </w:pPr>
          <w:del w:id="276" w:author="Marc Lohse" w:date="2009-10-13T16:25:00Z">
            <w:r>
              <w:rPr>
                <w:b w:val="0"/>
                <w:caps w:val="0"/>
                <w:noProof/>
                <w:lang w:val="en-US"/>
              </w:rPr>
              <w:delText>3</w:delText>
            </w:r>
            <w:r>
              <w:rPr>
                <w:rFonts w:eastAsiaTheme="minorEastAsia" w:cstheme="minorBidi"/>
                <w:b w:val="0"/>
                <w:caps w:val="0"/>
                <w:noProof/>
                <w:lang w:val="de-DE" w:eastAsia="en-US"/>
              </w:rPr>
              <w:tab/>
            </w:r>
            <w:r>
              <w:rPr>
                <w:b w:val="0"/>
                <w:caps w:val="0"/>
                <w:noProof/>
                <w:lang w:val="en-US"/>
              </w:rPr>
              <w:delText>Walkthroughs</w:delText>
            </w:r>
            <w:r>
              <w:rPr>
                <w:b w:val="0"/>
                <w:caps w:val="0"/>
                <w:noProof/>
              </w:rPr>
              <w:tab/>
            </w:r>
          </w:del>
          <w:del w:id="277" w:author="Marc Lohse" w:date="2009-10-13T16:13:00Z">
            <w:r>
              <w:rPr>
                <w:b w:val="0"/>
                <w:caps w:val="0"/>
                <w:noProof/>
              </w:rPr>
              <w:delText>6</w:delText>
            </w:r>
          </w:del>
        </w:p>
        <w:p w:rsidR="005F1ADC" w:rsidRPr="005F1ADC" w:rsidDel="003364D8" w:rsidRDefault="00B862CD">
          <w:pPr>
            <w:pStyle w:val="TOC2"/>
            <w:tabs>
              <w:tab w:val="left" w:pos="792"/>
              <w:tab w:val="right" w:leader="dot" w:pos="8630"/>
            </w:tabs>
            <w:rPr>
              <w:del w:id="278" w:author="Marc Lohse" w:date="2009-10-13T16:25:00Z"/>
              <w:rFonts w:ascii="Times New Roman" w:eastAsiaTheme="minorEastAsia" w:hAnsi="Times New Roman" w:cstheme="minorBidi"/>
              <w:b/>
              <w:noProof/>
              <w:sz w:val="24"/>
              <w:szCs w:val="24"/>
              <w:lang w:val="de-DE" w:eastAsia="en-US"/>
              <w:rPrChange w:id="279" w:author="Marc Lohse" w:date="2009-10-13T15:51:00Z">
                <w:rPr>
                  <w:del w:id="280" w:author="Marc Lohse" w:date="2009-10-13T16:25:00Z"/>
                  <w:rFonts w:eastAsiaTheme="minorEastAsia" w:cstheme="minorBidi"/>
                  <w:b/>
                  <w:noProof/>
                  <w:sz w:val="24"/>
                  <w:szCs w:val="24"/>
                  <w:lang w:val="de-DE" w:eastAsia="en-US"/>
                </w:rPr>
              </w:rPrChange>
            </w:rPr>
          </w:pPr>
          <w:del w:id="281" w:author="Marc Lohse" w:date="2009-10-13T16:25:00Z">
            <w:r w:rsidRPr="00B862CD">
              <w:rPr>
                <w:noProof/>
                <w:lang w:val="en-US"/>
                <w:rPrChange w:id="282" w:author="Marc Lohse" w:date="2009-10-13T15:51:00Z">
                  <w:rPr>
                    <w:b/>
                    <w:caps/>
                    <w:noProof/>
                    <w:lang w:val="en-US"/>
                  </w:rPr>
                </w:rPrChange>
              </w:rPr>
              <w:delText>3.1</w:delText>
            </w:r>
            <w:r w:rsidRPr="00B862CD">
              <w:rPr>
                <w:rFonts w:eastAsiaTheme="minorEastAsia" w:cstheme="minorBidi"/>
                <w:b/>
                <w:noProof/>
                <w:lang w:val="de-DE" w:eastAsia="en-US"/>
                <w:rPrChange w:id="283" w:author="Marc Lohse" w:date="2009-10-13T15:51:00Z">
                  <w:rPr>
                    <w:rFonts w:eastAsiaTheme="minorEastAsia" w:cstheme="minorBidi"/>
                    <w:b/>
                    <w:caps/>
                    <w:noProof/>
                    <w:lang w:val="de-DE" w:eastAsia="en-US"/>
                  </w:rPr>
                </w:rPrChange>
              </w:rPr>
              <w:tab/>
            </w:r>
            <w:r w:rsidRPr="00B862CD">
              <w:rPr>
                <w:noProof/>
                <w:lang w:val="en-US"/>
                <w:rPrChange w:id="284" w:author="Marc Lohse" w:date="2009-10-13T15:51:00Z">
                  <w:rPr>
                    <w:b/>
                    <w:caps/>
                    <w:noProof/>
                    <w:lang w:val="en-US"/>
                  </w:rPr>
                </w:rPrChange>
              </w:rPr>
              <w:delText>Using Robin to analyze Affymetrix microarray data</w:delText>
            </w:r>
            <w:r w:rsidRPr="00B862CD">
              <w:rPr>
                <w:noProof/>
                <w:rPrChange w:id="285" w:author="Marc Lohse" w:date="2009-10-13T15:51:00Z">
                  <w:rPr>
                    <w:b/>
                    <w:caps/>
                    <w:noProof/>
                  </w:rPr>
                </w:rPrChange>
              </w:rPr>
              <w:tab/>
            </w:r>
          </w:del>
          <w:del w:id="286" w:author="Marc Lohse" w:date="2009-10-13T16:13:00Z">
            <w:r w:rsidRPr="00B862CD">
              <w:rPr>
                <w:noProof/>
                <w:rPrChange w:id="287" w:author="Marc Lohse" w:date="2009-10-13T15:51:00Z">
                  <w:rPr>
                    <w:b/>
                    <w:caps/>
                    <w:noProof/>
                  </w:rPr>
                </w:rPrChange>
              </w:rPr>
              <w:delText>6</w:delText>
            </w:r>
          </w:del>
        </w:p>
        <w:p w:rsidR="005F1ADC" w:rsidRPr="005F1ADC" w:rsidDel="003364D8" w:rsidRDefault="00B862CD">
          <w:pPr>
            <w:pStyle w:val="TOC3"/>
            <w:tabs>
              <w:tab w:val="left" w:pos="1176"/>
              <w:tab w:val="right" w:leader="dot" w:pos="8630"/>
            </w:tabs>
            <w:rPr>
              <w:del w:id="288" w:author="Marc Lohse" w:date="2009-10-13T16:25:00Z"/>
              <w:rFonts w:ascii="Times New Roman" w:eastAsiaTheme="minorEastAsia" w:hAnsi="Times New Roman" w:cstheme="minorBidi"/>
              <w:noProof/>
              <w:sz w:val="24"/>
              <w:szCs w:val="24"/>
              <w:lang w:val="de-DE" w:eastAsia="en-US"/>
              <w:rPrChange w:id="289" w:author="Marc Lohse" w:date="2009-10-13T15:51:00Z">
                <w:rPr>
                  <w:del w:id="290" w:author="Marc Lohse" w:date="2009-10-13T16:25:00Z"/>
                  <w:rFonts w:eastAsiaTheme="minorEastAsia" w:cstheme="minorBidi"/>
                  <w:noProof/>
                  <w:sz w:val="24"/>
                  <w:szCs w:val="24"/>
                  <w:lang w:val="de-DE" w:eastAsia="en-US"/>
                </w:rPr>
              </w:rPrChange>
            </w:rPr>
          </w:pPr>
          <w:del w:id="291" w:author="Marc Lohse" w:date="2009-10-13T16:25:00Z">
            <w:r w:rsidRPr="00B862CD">
              <w:rPr>
                <w:noProof/>
                <w:lang w:val="en-US"/>
                <w:rPrChange w:id="292" w:author="Marc Lohse" w:date="2009-10-13T15:51:00Z">
                  <w:rPr>
                    <w:b/>
                    <w:caps/>
                    <w:noProof/>
                    <w:lang w:val="en-US"/>
                  </w:rPr>
                </w:rPrChange>
              </w:rPr>
              <w:delText>3.1.1</w:delText>
            </w:r>
            <w:r w:rsidRPr="00B862CD">
              <w:rPr>
                <w:rFonts w:eastAsiaTheme="minorEastAsia" w:cstheme="minorBidi"/>
                <w:noProof/>
                <w:lang w:val="de-DE" w:eastAsia="en-US"/>
                <w:rPrChange w:id="293" w:author="Marc Lohse" w:date="2009-10-13T15:51:00Z">
                  <w:rPr>
                    <w:rFonts w:eastAsiaTheme="minorEastAsia" w:cstheme="minorBidi"/>
                    <w:b/>
                    <w:caps/>
                    <w:noProof/>
                    <w:lang w:val="de-DE" w:eastAsia="en-US"/>
                  </w:rPr>
                </w:rPrChange>
              </w:rPr>
              <w:tab/>
            </w:r>
            <w:r w:rsidRPr="00B862CD">
              <w:rPr>
                <w:noProof/>
                <w:lang w:val="en-US"/>
                <w:rPrChange w:id="294" w:author="Marc Lohse" w:date="2009-10-13T15:51:00Z">
                  <w:rPr>
                    <w:b/>
                    <w:caps/>
                    <w:noProof/>
                    <w:lang w:val="en-US"/>
                  </w:rPr>
                </w:rPrChange>
              </w:rPr>
              <w:delText>Quality Control</w:delText>
            </w:r>
            <w:r w:rsidRPr="00B862CD">
              <w:rPr>
                <w:noProof/>
                <w:rPrChange w:id="295" w:author="Marc Lohse" w:date="2009-10-13T15:51:00Z">
                  <w:rPr>
                    <w:b/>
                    <w:caps/>
                    <w:noProof/>
                  </w:rPr>
                </w:rPrChange>
              </w:rPr>
              <w:tab/>
            </w:r>
          </w:del>
          <w:del w:id="296" w:author="Marc Lohse" w:date="2009-10-13T16:13:00Z">
            <w:r w:rsidRPr="00B862CD">
              <w:rPr>
                <w:noProof/>
                <w:rPrChange w:id="297" w:author="Marc Lohse" w:date="2009-10-13T15:51:00Z">
                  <w:rPr>
                    <w:b/>
                    <w:caps/>
                    <w:noProof/>
                  </w:rPr>
                </w:rPrChange>
              </w:rPr>
              <w:delText>7</w:delText>
            </w:r>
          </w:del>
        </w:p>
        <w:p w:rsidR="005F1ADC" w:rsidRPr="005F1ADC" w:rsidDel="003364D8" w:rsidRDefault="00B862CD">
          <w:pPr>
            <w:pStyle w:val="TOC3"/>
            <w:tabs>
              <w:tab w:val="left" w:pos="1176"/>
              <w:tab w:val="right" w:leader="dot" w:pos="8630"/>
            </w:tabs>
            <w:rPr>
              <w:del w:id="298" w:author="Marc Lohse" w:date="2009-10-13T16:25:00Z"/>
              <w:rFonts w:ascii="Times New Roman" w:eastAsiaTheme="minorEastAsia" w:hAnsi="Times New Roman" w:cstheme="minorBidi"/>
              <w:noProof/>
              <w:sz w:val="24"/>
              <w:szCs w:val="24"/>
              <w:lang w:val="de-DE" w:eastAsia="en-US"/>
              <w:rPrChange w:id="299" w:author="Marc Lohse" w:date="2009-10-13T15:51:00Z">
                <w:rPr>
                  <w:del w:id="300" w:author="Marc Lohse" w:date="2009-10-13T16:25:00Z"/>
                  <w:rFonts w:eastAsiaTheme="minorEastAsia" w:cstheme="minorBidi"/>
                  <w:noProof/>
                  <w:sz w:val="24"/>
                  <w:szCs w:val="24"/>
                  <w:lang w:val="de-DE" w:eastAsia="en-US"/>
                </w:rPr>
              </w:rPrChange>
            </w:rPr>
          </w:pPr>
          <w:del w:id="301" w:author="Marc Lohse" w:date="2009-10-13T16:25:00Z">
            <w:r w:rsidRPr="00B862CD">
              <w:rPr>
                <w:noProof/>
                <w:lang w:val="en-US"/>
                <w:rPrChange w:id="302" w:author="Marc Lohse" w:date="2009-10-13T15:51:00Z">
                  <w:rPr>
                    <w:b/>
                    <w:caps/>
                    <w:noProof/>
                    <w:lang w:val="en-US"/>
                  </w:rPr>
                </w:rPrChange>
              </w:rPr>
              <w:delText>3.1.2</w:delText>
            </w:r>
            <w:r w:rsidRPr="00B862CD">
              <w:rPr>
                <w:rFonts w:eastAsiaTheme="minorEastAsia" w:cstheme="minorBidi"/>
                <w:noProof/>
                <w:lang w:val="de-DE" w:eastAsia="en-US"/>
                <w:rPrChange w:id="303" w:author="Marc Lohse" w:date="2009-10-13T15:51:00Z">
                  <w:rPr>
                    <w:rFonts w:eastAsiaTheme="minorEastAsia" w:cstheme="minorBidi"/>
                    <w:b/>
                    <w:caps/>
                    <w:noProof/>
                    <w:lang w:val="de-DE" w:eastAsia="en-US"/>
                  </w:rPr>
                </w:rPrChange>
              </w:rPr>
              <w:tab/>
            </w:r>
            <w:r w:rsidRPr="00B862CD">
              <w:rPr>
                <w:noProof/>
                <w:lang w:val="en-US"/>
                <w:rPrChange w:id="304" w:author="Marc Lohse" w:date="2009-10-13T15:51:00Z">
                  <w:rPr>
                    <w:b/>
                    <w:caps/>
                    <w:noProof/>
                    <w:lang w:val="en-US"/>
                  </w:rPr>
                </w:rPrChange>
              </w:rPr>
              <w:delText>Experiment design and statistical analysis</w:delText>
            </w:r>
            <w:r w:rsidRPr="00B862CD">
              <w:rPr>
                <w:noProof/>
                <w:rPrChange w:id="305" w:author="Marc Lohse" w:date="2009-10-13T15:51:00Z">
                  <w:rPr>
                    <w:b/>
                    <w:caps/>
                    <w:noProof/>
                  </w:rPr>
                </w:rPrChange>
              </w:rPr>
              <w:tab/>
            </w:r>
          </w:del>
          <w:del w:id="306" w:author="Marc Lohse" w:date="2009-10-13T16:13:00Z">
            <w:r w:rsidRPr="00B862CD">
              <w:rPr>
                <w:noProof/>
                <w:rPrChange w:id="307" w:author="Marc Lohse" w:date="2009-10-13T15:51:00Z">
                  <w:rPr>
                    <w:b/>
                    <w:caps/>
                    <w:noProof/>
                  </w:rPr>
                </w:rPrChange>
              </w:rPr>
              <w:delText>8</w:delText>
            </w:r>
          </w:del>
        </w:p>
        <w:p w:rsidR="005F1ADC" w:rsidRPr="005F1ADC" w:rsidDel="003364D8" w:rsidRDefault="00B862CD">
          <w:pPr>
            <w:pStyle w:val="TOC2"/>
            <w:tabs>
              <w:tab w:val="left" w:pos="792"/>
              <w:tab w:val="right" w:leader="dot" w:pos="8630"/>
            </w:tabs>
            <w:rPr>
              <w:del w:id="308" w:author="Marc Lohse" w:date="2009-10-13T16:25:00Z"/>
              <w:rFonts w:ascii="Times New Roman" w:eastAsiaTheme="minorEastAsia" w:hAnsi="Times New Roman" w:cstheme="minorBidi"/>
              <w:b/>
              <w:noProof/>
              <w:sz w:val="24"/>
              <w:szCs w:val="24"/>
              <w:lang w:val="de-DE" w:eastAsia="en-US"/>
              <w:rPrChange w:id="309" w:author="Marc Lohse" w:date="2009-10-13T15:51:00Z">
                <w:rPr>
                  <w:del w:id="310" w:author="Marc Lohse" w:date="2009-10-13T16:25:00Z"/>
                  <w:rFonts w:eastAsiaTheme="minorEastAsia" w:cstheme="minorBidi"/>
                  <w:b/>
                  <w:noProof/>
                  <w:sz w:val="24"/>
                  <w:szCs w:val="24"/>
                  <w:lang w:val="de-DE" w:eastAsia="en-US"/>
                </w:rPr>
              </w:rPrChange>
            </w:rPr>
          </w:pPr>
          <w:del w:id="311" w:author="Marc Lohse" w:date="2009-10-13T16:25:00Z">
            <w:r w:rsidRPr="00B862CD">
              <w:rPr>
                <w:noProof/>
                <w:lang w:val="en-US"/>
                <w:rPrChange w:id="312" w:author="Marc Lohse" w:date="2009-10-13T15:51:00Z">
                  <w:rPr>
                    <w:b/>
                    <w:caps/>
                    <w:noProof/>
                    <w:lang w:val="en-US"/>
                  </w:rPr>
                </w:rPrChange>
              </w:rPr>
              <w:delText>3.2</w:delText>
            </w:r>
            <w:r w:rsidRPr="00B862CD">
              <w:rPr>
                <w:rFonts w:eastAsiaTheme="minorEastAsia" w:cstheme="minorBidi"/>
                <w:b/>
                <w:noProof/>
                <w:lang w:val="de-DE" w:eastAsia="en-US"/>
                <w:rPrChange w:id="313" w:author="Marc Lohse" w:date="2009-10-13T15:51:00Z">
                  <w:rPr>
                    <w:rFonts w:eastAsiaTheme="minorEastAsia" w:cstheme="minorBidi"/>
                    <w:b/>
                    <w:caps/>
                    <w:noProof/>
                    <w:lang w:val="de-DE" w:eastAsia="en-US"/>
                  </w:rPr>
                </w:rPrChange>
              </w:rPr>
              <w:tab/>
            </w:r>
            <w:r w:rsidRPr="00B862CD">
              <w:rPr>
                <w:noProof/>
                <w:lang w:val="en-US"/>
                <w:rPrChange w:id="314" w:author="Marc Lohse" w:date="2009-10-13T15:51:00Z">
                  <w:rPr>
                    <w:b/>
                    <w:caps/>
                    <w:noProof/>
                    <w:lang w:val="en-US"/>
                  </w:rPr>
                </w:rPrChange>
              </w:rPr>
              <w:delText>Analysing two-colour microarray data</w:delText>
            </w:r>
            <w:r w:rsidRPr="00B862CD">
              <w:rPr>
                <w:noProof/>
                <w:rPrChange w:id="315" w:author="Marc Lohse" w:date="2009-10-13T15:51:00Z">
                  <w:rPr>
                    <w:b/>
                    <w:caps/>
                    <w:noProof/>
                  </w:rPr>
                </w:rPrChange>
              </w:rPr>
              <w:tab/>
            </w:r>
          </w:del>
          <w:del w:id="316" w:author="Marc Lohse" w:date="2009-10-13T16:13:00Z">
            <w:r w:rsidRPr="00B862CD">
              <w:rPr>
                <w:noProof/>
                <w:rPrChange w:id="317" w:author="Marc Lohse" w:date="2009-10-13T15:51:00Z">
                  <w:rPr>
                    <w:b/>
                    <w:caps/>
                    <w:noProof/>
                  </w:rPr>
                </w:rPrChange>
              </w:rPr>
              <w:delText>12</w:delText>
            </w:r>
          </w:del>
        </w:p>
        <w:p w:rsidR="005F1ADC" w:rsidRPr="005F1ADC" w:rsidDel="003364D8" w:rsidRDefault="00B862CD">
          <w:pPr>
            <w:pStyle w:val="TOC2"/>
            <w:tabs>
              <w:tab w:val="left" w:pos="792"/>
              <w:tab w:val="right" w:leader="dot" w:pos="8630"/>
            </w:tabs>
            <w:rPr>
              <w:del w:id="318" w:author="Marc Lohse" w:date="2009-10-13T16:25:00Z"/>
              <w:rFonts w:ascii="Times New Roman" w:eastAsiaTheme="minorEastAsia" w:hAnsi="Times New Roman" w:cstheme="minorBidi"/>
              <w:b/>
              <w:noProof/>
              <w:sz w:val="24"/>
              <w:szCs w:val="24"/>
              <w:lang w:val="de-DE" w:eastAsia="en-US"/>
              <w:rPrChange w:id="319" w:author="Marc Lohse" w:date="2009-10-13T15:51:00Z">
                <w:rPr>
                  <w:del w:id="320" w:author="Marc Lohse" w:date="2009-10-13T16:25:00Z"/>
                  <w:rFonts w:eastAsiaTheme="minorEastAsia" w:cstheme="minorBidi"/>
                  <w:b/>
                  <w:noProof/>
                  <w:sz w:val="24"/>
                  <w:szCs w:val="24"/>
                  <w:lang w:val="de-DE" w:eastAsia="en-US"/>
                </w:rPr>
              </w:rPrChange>
            </w:rPr>
          </w:pPr>
          <w:del w:id="321" w:author="Marc Lohse" w:date="2009-10-13T16:25:00Z">
            <w:r w:rsidRPr="00B862CD">
              <w:rPr>
                <w:noProof/>
                <w:lang w:val="en-US"/>
                <w:rPrChange w:id="322" w:author="Marc Lohse" w:date="2009-10-13T15:51:00Z">
                  <w:rPr>
                    <w:b/>
                    <w:caps/>
                    <w:noProof/>
                    <w:lang w:val="en-US"/>
                  </w:rPr>
                </w:rPrChange>
              </w:rPr>
              <w:delText>3.3</w:delText>
            </w:r>
            <w:r w:rsidRPr="00B862CD">
              <w:rPr>
                <w:rFonts w:eastAsiaTheme="minorEastAsia" w:cstheme="minorBidi"/>
                <w:b/>
                <w:noProof/>
                <w:lang w:val="de-DE" w:eastAsia="en-US"/>
                <w:rPrChange w:id="323" w:author="Marc Lohse" w:date="2009-10-13T15:51:00Z">
                  <w:rPr>
                    <w:rFonts w:eastAsiaTheme="minorEastAsia" w:cstheme="minorBidi"/>
                    <w:b/>
                    <w:caps/>
                    <w:noProof/>
                    <w:lang w:val="de-DE" w:eastAsia="en-US"/>
                  </w:rPr>
                </w:rPrChange>
              </w:rPr>
              <w:tab/>
            </w:r>
            <w:r w:rsidRPr="00B862CD">
              <w:rPr>
                <w:noProof/>
                <w:lang w:val="en-US"/>
                <w:rPrChange w:id="324" w:author="Marc Lohse" w:date="2009-10-13T15:51:00Z">
                  <w:rPr>
                    <w:b/>
                    <w:caps/>
                    <w:noProof/>
                    <w:lang w:val="en-US"/>
                  </w:rPr>
                </w:rPrChange>
              </w:rPr>
              <w:delText>Analysis of generic single channel arrays (e.g. Agilent)</w:delText>
            </w:r>
            <w:r w:rsidRPr="00B862CD">
              <w:rPr>
                <w:noProof/>
                <w:rPrChange w:id="325" w:author="Marc Lohse" w:date="2009-10-13T15:51:00Z">
                  <w:rPr>
                    <w:b/>
                    <w:caps/>
                    <w:noProof/>
                  </w:rPr>
                </w:rPrChange>
              </w:rPr>
              <w:tab/>
            </w:r>
          </w:del>
          <w:del w:id="326" w:author="Marc Lohse" w:date="2009-10-13T16:13:00Z">
            <w:r w:rsidRPr="00B862CD">
              <w:rPr>
                <w:noProof/>
                <w:rPrChange w:id="327" w:author="Marc Lohse" w:date="2009-10-13T15:51:00Z">
                  <w:rPr>
                    <w:b/>
                    <w:caps/>
                    <w:noProof/>
                  </w:rPr>
                </w:rPrChange>
              </w:rPr>
              <w:delText>14</w:delText>
            </w:r>
          </w:del>
        </w:p>
        <w:p w:rsidR="005F1ADC" w:rsidRPr="005F1ADC" w:rsidDel="003364D8" w:rsidRDefault="00B862CD">
          <w:pPr>
            <w:pStyle w:val="TOC1"/>
            <w:tabs>
              <w:tab w:val="clear" w:pos="370"/>
              <w:tab w:val="left" w:pos="382"/>
            </w:tabs>
            <w:rPr>
              <w:del w:id="328" w:author="Marc Lohse" w:date="2009-10-13T16:25:00Z"/>
              <w:rFonts w:ascii="Times New Roman" w:eastAsiaTheme="minorEastAsia" w:hAnsi="Times New Roman" w:cstheme="minorBidi"/>
              <w:b w:val="0"/>
              <w:noProof/>
              <w:lang w:val="de-DE" w:eastAsia="en-US"/>
              <w:rPrChange w:id="329" w:author="Marc Lohse" w:date="2009-10-13T15:51:00Z">
                <w:rPr>
                  <w:del w:id="330" w:author="Marc Lohse" w:date="2009-10-13T16:25:00Z"/>
                  <w:rFonts w:eastAsiaTheme="minorEastAsia" w:cstheme="minorBidi"/>
                  <w:b w:val="0"/>
                  <w:noProof/>
                  <w:lang w:val="de-DE" w:eastAsia="en-US"/>
                </w:rPr>
              </w:rPrChange>
            </w:rPr>
          </w:pPr>
          <w:del w:id="331" w:author="Marc Lohse" w:date="2009-10-13T16:25:00Z">
            <w:r>
              <w:rPr>
                <w:b w:val="0"/>
                <w:caps w:val="0"/>
                <w:noProof/>
                <w:lang w:val="en-US"/>
              </w:rPr>
              <w:delText>4</w:delText>
            </w:r>
            <w:r>
              <w:rPr>
                <w:rFonts w:eastAsiaTheme="minorEastAsia" w:cstheme="minorBidi"/>
                <w:b w:val="0"/>
                <w:caps w:val="0"/>
                <w:noProof/>
                <w:lang w:val="de-DE" w:eastAsia="en-US"/>
              </w:rPr>
              <w:tab/>
            </w:r>
            <w:r>
              <w:rPr>
                <w:b w:val="0"/>
                <w:caps w:val="0"/>
                <w:noProof/>
                <w:lang w:val="en-US"/>
              </w:rPr>
              <w:delText>Chip quality assessment</w:delText>
            </w:r>
            <w:r>
              <w:rPr>
                <w:b w:val="0"/>
                <w:caps w:val="0"/>
                <w:noProof/>
              </w:rPr>
              <w:tab/>
            </w:r>
          </w:del>
          <w:del w:id="332" w:author="Marc Lohse" w:date="2009-10-13T16:13:00Z">
            <w:r>
              <w:rPr>
                <w:b w:val="0"/>
                <w:caps w:val="0"/>
                <w:noProof/>
              </w:rPr>
              <w:delText>17</w:delText>
            </w:r>
          </w:del>
        </w:p>
        <w:p w:rsidR="005F1ADC" w:rsidRPr="005F1ADC" w:rsidDel="003364D8" w:rsidRDefault="00B862CD">
          <w:pPr>
            <w:pStyle w:val="TOC2"/>
            <w:tabs>
              <w:tab w:val="left" w:pos="792"/>
              <w:tab w:val="right" w:leader="dot" w:pos="8630"/>
            </w:tabs>
            <w:rPr>
              <w:del w:id="333" w:author="Marc Lohse" w:date="2009-10-13T16:25:00Z"/>
              <w:rFonts w:ascii="Times New Roman" w:eastAsiaTheme="minorEastAsia" w:hAnsi="Times New Roman" w:cstheme="minorBidi"/>
              <w:b/>
              <w:noProof/>
              <w:sz w:val="24"/>
              <w:szCs w:val="24"/>
              <w:lang w:val="de-DE" w:eastAsia="en-US"/>
              <w:rPrChange w:id="334" w:author="Marc Lohse" w:date="2009-10-13T15:51:00Z">
                <w:rPr>
                  <w:del w:id="335" w:author="Marc Lohse" w:date="2009-10-13T16:25:00Z"/>
                  <w:rFonts w:eastAsiaTheme="minorEastAsia" w:cstheme="minorBidi"/>
                  <w:b/>
                  <w:noProof/>
                  <w:sz w:val="24"/>
                  <w:szCs w:val="24"/>
                  <w:lang w:val="de-DE" w:eastAsia="en-US"/>
                </w:rPr>
              </w:rPrChange>
            </w:rPr>
          </w:pPr>
          <w:del w:id="336" w:author="Marc Lohse" w:date="2009-10-13T16:25:00Z">
            <w:r w:rsidRPr="00B862CD">
              <w:rPr>
                <w:noProof/>
                <w:lang w:val="en-US"/>
                <w:rPrChange w:id="337" w:author="Marc Lohse" w:date="2009-10-13T15:51:00Z">
                  <w:rPr>
                    <w:b/>
                    <w:caps/>
                    <w:noProof/>
                    <w:lang w:val="en-US"/>
                  </w:rPr>
                </w:rPrChange>
              </w:rPr>
              <w:delText>4.1</w:delText>
            </w:r>
            <w:r w:rsidRPr="00B862CD">
              <w:rPr>
                <w:rFonts w:eastAsiaTheme="minorEastAsia" w:cstheme="minorBidi"/>
                <w:b/>
                <w:noProof/>
                <w:lang w:val="de-DE" w:eastAsia="en-US"/>
                <w:rPrChange w:id="338" w:author="Marc Lohse" w:date="2009-10-13T15:51:00Z">
                  <w:rPr>
                    <w:rFonts w:eastAsiaTheme="minorEastAsia" w:cstheme="minorBidi"/>
                    <w:b/>
                    <w:caps/>
                    <w:noProof/>
                    <w:lang w:val="de-DE" w:eastAsia="en-US"/>
                  </w:rPr>
                </w:rPrChange>
              </w:rPr>
              <w:tab/>
            </w:r>
            <w:r w:rsidRPr="00B862CD">
              <w:rPr>
                <w:noProof/>
                <w:lang w:val="en-US"/>
                <w:rPrChange w:id="339" w:author="Marc Lohse" w:date="2009-10-13T15:51:00Z">
                  <w:rPr>
                    <w:b/>
                    <w:caps/>
                    <w:noProof/>
                    <w:lang w:val="en-US"/>
                  </w:rPr>
                </w:rPrChange>
              </w:rPr>
              <w:delText>Affymetrix chip quality checks</w:delText>
            </w:r>
            <w:r w:rsidRPr="00B862CD">
              <w:rPr>
                <w:noProof/>
                <w:rPrChange w:id="340" w:author="Marc Lohse" w:date="2009-10-13T15:51:00Z">
                  <w:rPr>
                    <w:b/>
                    <w:caps/>
                    <w:noProof/>
                  </w:rPr>
                </w:rPrChange>
              </w:rPr>
              <w:tab/>
            </w:r>
          </w:del>
          <w:del w:id="341" w:author="Marc Lohse" w:date="2009-10-13T16:13:00Z">
            <w:r w:rsidRPr="00B862CD">
              <w:rPr>
                <w:noProof/>
                <w:rPrChange w:id="342" w:author="Marc Lohse" w:date="2009-10-13T15:51:00Z">
                  <w:rPr>
                    <w:b/>
                    <w:caps/>
                    <w:noProof/>
                  </w:rPr>
                </w:rPrChange>
              </w:rPr>
              <w:delText>17</w:delText>
            </w:r>
          </w:del>
        </w:p>
        <w:p w:rsidR="005F1ADC" w:rsidRPr="005F1ADC" w:rsidDel="003364D8" w:rsidRDefault="00B862CD">
          <w:pPr>
            <w:pStyle w:val="TOC3"/>
            <w:tabs>
              <w:tab w:val="left" w:pos="1176"/>
              <w:tab w:val="right" w:leader="dot" w:pos="8630"/>
            </w:tabs>
            <w:rPr>
              <w:del w:id="343" w:author="Marc Lohse" w:date="2009-10-13T16:25:00Z"/>
              <w:rFonts w:ascii="Times New Roman" w:eastAsiaTheme="minorEastAsia" w:hAnsi="Times New Roman" w:cstheme="minorBidi"/>
              <w:noProof/>
              <w:sz w:val="24"/>
              <w:szCs w:val="24"/>
              <w:lang w:val="de-DE" w:eastAsia="en-US"/>
              <w:rPrChange w:id="344" w:author="Marc Lohse" w:date="2009-10-13T15:51:00Z">
                <w:rPr>
                  <w:del w:id="345" w:author="Marc Lohse" w:date="2009-10-13T16:25:00Z"/>
                  <w:rFonts w:eastAsiaTheme="minorEastAsia" w:cstheme="minorBidi"/>
                  <w:noProof/>
                  <w:sz w:val="24"/>
                  <w:szCs w:val="24"/>
                  <w:lang w:val="de-DE" w:eastAsia="en-US"/>
                </w:rPr>
              </w:rPrChange>
            </w:rPr>
          </w:pPr>
          <w:del w:id="346" w:author="Marc Lohse" w:date="2009-10-13T16:25:00Z">
            <w:r w:rsidRPr="00B862CD">
              <w:rPr>
                <w:noProof/>
                <w:lang w:val="en-US"/>
                <w:rPrChange w:id="347" w:author="Marc Lohse" w:date="2009-10-13T15:51:00Z">
                  <w:rPr>
                    <w:b/>
                    <w:caps/>
                    <w:noProof/>
                    <w:lang w:val="en-US"/>
                  </w:rPr>
                </w:rPrChange>
              </w:rPr>
              <w:delText>4.1.1</w:delText>
            </w:r>
            <w:r w:rsidRPr="00B862CD">
              <w:rPr>
                <w:rFonts w:eastAsiaTheme="minorEastAsia" w:cstheme="minorBidi"/>
                <w:noProof/>
                <w:lang w:val="de-DE" w:eastAsia="en-US"/>
                <w:rPrChange w:id="348" w:author="Marc Lohse" w:date="2009-10-13T15:51:00Z">
                  <w:rPr>
                    <w:rFonts w:eastAsiaTheme="minorEastAsia" w:cstheme="minorBidi"/>
                    <w:b/>
                    <w:caps/>
                    <w:noProof/>
                    <w:lang w:val="de-DE" w:eastAsia="en-US"/>
                  </w:rPr>
                </w:rPrChange>
              </w:rPr>
              <w:tab/>
            </w:r>
            <w:r w:rsidRPr="00B862CD">
              <w:rPr>
                <w:noProof/>
                <w:lang w:val="en-US"/>
                <w:rPrChange w:id="349" w:author="Marc Lohse" w:date="2009-10-13T15:51:00Z">
                  <w:rPr>
                    <w:b/>
                    <w:caps/>
                    <w:noProof/>
                    <w:lang w:val="en-US"/>
                  </w:rPr>
                </w:rPrChange>
              </w:rPr>
              <w:delText>Analysis of signal intensity distribution</w:delText>
            </w:r>
            <w:r w:rsidRPr="00B862CD">
              <w:rPr>
                <w:noProof/>
                <w:rPrChange w:id="350" w:author="Marc Lohse" w:date="2009-10-13T15:51:00Z">
                  <w:rPr>
                    <w:b/>
                    <w:caps/>
                    <w:noProof/>
                  </w:rPr>
                </w:rPrChange>
              </w:rPr>
              <w:tab/>
            </w:r>
          </w:del>
          <w:del w:id="351" w:author="Marc Lohse" w:date="2009-10-13T16:13:00Z">
            <w:r w:rsidRPr="00B862CD">
              <w:rPr>
                <w:noProof/>
                <w:rPrChange w:id="352" w:author="Marc Lohse" w:date="2009-10-13T15:51:00Z">
                  <w:rPr>
                    <w:b/>
                    <w:caps/>
                    <w:noProof/>
                  </w:rPr>
                </w:rPrChange>
              </w:rPr>
              <w:delText>18</w:delText>
            </w:r>
          </w:del>
        </w:p>
        <w:p w:rsidR="005F1ADC" w:rsidRPr="005F1ADC" w:rsidDel="003364D8" w:rsidRDefault="00B862CD">
          <w:pPr>
            <w:pStyle w:val="TOC3"/>
            <w:tabs>
              <w:tab w:val="left" w:pos="1176"/>
              <w:tab w:val="right" w:leader="dot" w:pos="8630"/>
            </w:tabs>
            <w:rPr>
              <w:del w:id="353" w:author="Marc Lohse" w:date="2009-10-13T16:25:00Z"/>
              <w:rFonts w:ascii="Times New Roman" w:eastAsiaTheme="minorEastAsia" w:hAnsi="Times New Roman" w:cstheme="minorBidi"/>
              <w:noProof/>
              <w:sz w:val="24"/>
              <w:szCs w:val="24"/>
              <w:lang w:val="de-DE" w:eastAsia="en-US"/>
              <w:rPrChange w:id="354" w:author="Marc Lohse" w:date="2009-10-13T15:51:00Z">
                <w:rPr>
                  <w:del w:id="355" w:author="Marc Lohse" w:date="2009-10-13T16:25:00Z"/>
                  <w:rFonts w:eastAsiaTheme="minorEastAsia" w:cstheme="minorBidi"/>
                  <w:noProof/>
                  <w:sz w:val="24"/>
                  <w:szCs w:val="24"/>
                  <w:lang w:val="de-DE" w:eastAsia="en-US"/>
                </w:rPr>
              </w:rPrChange>
            </w:rPr>
          </w:pPr>
          <w:del w:id="356" w:author="Marc Lohse" w:date="2009-10-13T16:25:00Z">
            <w:r w:rsidRPr="00B862CD">
              <w:rPr>
                <w:noProof/>
                <w:lang w:val="en-US"/>
                <w:rPrChange w:id="357" w:author="Marc Lohse" w:date="2009-10-13T15:51:00Z">
                  <w:rPr>
                    <w:b/>
                    <w:caps/>
                    <w:noProof/>
                    <w:lang w:val="en-US"/>
                  </w:rPr>
                </w:rPrChange>
              </w:rPr>
              <w:delText>4.1.2</w:delText>
            </w:r>
            <w:r w:rsidRPr="00B862CD">
              <w:rPr>
                <w:rFonts w:eastAsiaTheme="minorEastAsia" w:cstheme="minorBidi"/>
                <w:noProof/>
                <w:lang w:val="de-DE" w:eastAsia="en-US"/>
                <w:rPrChange w:id="358" w:author="Marc Lohse" w:date="2009-10-13T15:51:00Z">
                  <w:rPr>
                    <w:rFonts w:eastAsiaTheme="minorEastAsia" w:cstheme="minorBidi"/>
                    <w:b/>
                    <w:caps/>
                    <w:noProof/>
                    <w:lang w:val="de-DE" w:eastAsia="en-US"/>
                  </w:rPr>
                </w:rPrChange>
              </w:rPr>
              <w:tab/>
            </w:r>
            <w:r w:rsidRPr="00B862CD">
              <w:rPr>
                <w:noProof/>
                <w:lang w:val="en-US"/>
                <w:rPrChange w:id="359" w:author="Marc Lohse" w:date="2009-10-13T15:51:00Z">
                  <w:rPr>
                    <w:b/>
                    <w:caps/>
                    <w:noProof/>
                    <w:lang w:val="en-US"/>
                  </w:rPr>
                </w:rPrChange>
              </w:rPr>
              <w:delText>MA plots</w:delText>
            </w:r>
            <w:r w:rsidRPr="00B862CD">
              <w:rPr>
                <w:noProof/>
                <w:rPrChange w:id="360" w:author="Marc Lohse" w:date="2009-10-13T15:51:00Z">
                  <w:rPr>
                    <w:b/>
                    <w:caps/>
                    <w:noProof/>
                  </w:rPr>
                </w:rPrChange>
              </w:rPr>
              <w:tab/>
            </w:r>
          </w:del>
          <w:del w:id="361" w:author="Marc Lohse" w:date="2009-10-13T16:13:00Z">
            <w:r w:rsidRPr="00B862CD">
              <w:rPr>
                <w:noProof/>
                <w:rPrChange w:id="362" w:author="Marc Lohse" w:date="2009-10-13T15:51:00Z">
                  <w:rPr>
                    <w:b/>
                    <w:caps/>
                    <w:noProof/>
                  </w:rPr>
                </w:rPrChange>
              </w:rPr>
              <w:delText>18</w:delText>
            </w:r>
          </w:del>
        </w:p>
        <w:p w:rsidR="005F1ADC" w:rsidRPr="005F1ADC" w:rsidDel="003364D8" w:rsidRDefault="00B862CD">
          <w:pPr>
            <w:pStyle w:val="TOC3"/>
            <w:tabs>
              <w:tab w:val="left" w:pos="1176"/>
              <w:tab w:val="right" w:leader="dot" w:pos="8630"/>
            </w:tabs>
            <w:rPr>
              <w:del w:id="363" w:author="Marc Lohse" w:date="2009-10-13T16:25:00Z"/>
              <w:rFonts w:ascii="Times New Roman" w:eastAsiaTheme="minorEastAsia" w:hAnsi="Times New Roman" w:cstheme="minorBidi"/>
              <w:noProof/>
              <w:sz w:val="24"/>
              <w:szCs w:val="24"/>
              <w:lang w:val="de-DE" w:eastAsia="en-US"/>
              <w:rPrChange w:id="364" w:author="Marc Lohse" w:date="2009-10-13T15:51:00Z">
                <w:rPr>
                  <w:del w:id="365" w:author="Marc Lohse" w:date="2009-10-13T16:25:00Z"/>
                  <w:rFonts w:eastAsiaTheme="minorEastAsia" w:cstheme="minorBidi"/>
                  <w:noProof/>
                  <w:sz w:val="24"/>
                  <w:szCs w:val="24"/>
                  <w:lang w:val="de-DE" w:eastAsia="en-US"/>
                </w:rPr>
              </w:rPrChange>
            </w:rPr>
          </w:pPr>
          <w:del w:id="366" w:author="Marc Lohse" w:date="2009-10-13T16:25:00Z">
            <w:r w:rsidRPr="00B862CD">
              <w:rPr>
                <w:noProof/>
                <w:lang w:val="en-US"/>
                <w:rPrChange w:id="367" w:author="Marc Lohse" w:date="2009-10-13T15:51:00Z">
                  <w:rPr>
                    <w:b/>
                    <w:caps/>
                    <w:noProof/>
                    <w:lang w:val="en-US"/>
                  </w:rPr>
                </w:rPrChange>
              </w:rPr>
              <w:delText>4.1.3</w:delText>
            </w:r>
            <w:r w:rsidRPr="00B862CD">
              <w:rPr>
                <w:rFonts w:eastAsiaTheme="minorEastAsia" w:cstheme="minorBidi"/>
                <w:noProof/>
                <w:lang w:val="de-DE" w:eastAsia="en-US"/>
                <w:rPrChange w:id="368" w:author="Marc Lohse" w:date="2009-10-13T15:51:00Z">
                  <w:rPr>
                    <w:rFonts w:eastAsiaTheme="minorEastAsia" w:cstheme="minorBidi"/>
                    <w:b/>
                    <w:caps/>
                    <w:noProof/>
                    <w:lang w:val="de-DE" w:eastAsia="en-US"/>
                  </w:rPr>
                </w:rPrChange>
              </w:rPr>
              <w:tab/>
            </w:r>
            <w:r w:rsidRPr="00B862CD">
              <w:rPr>
                <w:noProof/>
                <w:lang w:val="en-US"/>
                <w:rPrChange w:id="369" w:author="Marc Lohse" w:date="2009-10-13T15:51:00Z">
                  <w:rPr>
                    <w:b/>
                    <w:caps/>
                    <w:noProof/>
                    <w:lang w:val="en-US"/>
                  </w:rPr>
                </w:rPrChange>
              </w:rPr>
              <w:delText>False color images of probe level model weights</w:delText>
            </w:r>
            <w:r w:rsidRPr="00B862CD">
              <w:rPr>
                <w:noProof/>
                <w:rPrChange w:id="370" w:author="Marc Lohse" w:date="2009-10-13T15:51:00Z">
                  <w:rPr>
                    <w:b/>
                    <w:caps/>
                    <w:noProof/>
                  </w:rPr>
                </w:rPrChange>
              </w:rPr>
              <w:tab/>
            </w:r>
          </w:del>
          <w:del w:id="371" w:author="Marc Lohse" w:date="2009-10-13T16:13:00Z">
            <w:r w:rsidRPr="00B862CD">
              <w:rPr>
                <w:noProof/>
                <w:rPrChange w:id="372" w:author="Marc Lohse" w:date="2009-10-13T15:51:00Z">
                  <w:rPr>
                    <w:b/>
                    <w:caps/>
                    <w:noProof/>
                  </w:rPr>
                </w:rPrChange>
              </w:rPr>
              <w:delText>19</w:delText>
            </w:r>
          </w:del>
        </w:p>
        <w:p w:rsidR="005F1ADC" w:rsidRPr="005F1ADC" w:rsidDel="003364D8" w:rsidRDefault="00B862CD">
          <w:pPr>
            <w:pStyle w:val="TOC3"/>
            <w:tabs>
              <w:tab w:val="left" w:pos="1176"/>
              <w:tab w:val="right" w:leader="dot" w:pos="8630"/>
            </w:tabs>
            <w:rPr>
              <w:del w:id="373" w:author="Marc Lohse" w:date="2009-10-13T16:25:00Z"/>
              <w:rFonts w:ascii="Times New Roman" w:eastAsiaTheme="minorEastAsia" w:hAnsi="Times New Roman" w:cstheme="minorBidi"/>
              <w:noProof/>
              <w:sz w:val="24"/>
              <w:szCs w:val="24"/>
              <w:lang w:val="de-DE" w:eastAsia="en-US"/>
              <w:rPrChange w:id="374" w:author="Marc Lohse" w:date="2009-10-13T15:51:00Z">
                <w:rPr>
                  <w:del w:id="375" w:author="Marc Lohse" w:date="2009-10-13T16:25:00Z"/>
                  <w:rFonts w:eastAsiaTheme="minorEastAsia" w:cstheme="minorBidi"/>
                  <w:noProof/>
                  <w:sz w:val="24"/>
                  <w:szCs w:val="24"/>
                  <w:lang w:val="de-DE" w:eastAsia="en-US"/>
                </w:rPr>
              </w:rPrChange>
            </w:rPr>
          </w:pPr>
          <w:del w:id="376" w:author="Marc Lohse" w:date="2009-10-13T16:25:00Z">
            <w:r w:rsidRPr="00B862CD">
              <w:rPr>
                <w:noProof/>
                <w:lang w:val="en-US"/>
                <w:rPrChange w:id="377" w:author="Marc Lohse" w:date="2009-10-13T15:51:00Z">
                  <w:rPr>
                    <w:b/>
                    <w:caps/>
                    <w:noProof/>
                    <w:lang w:val="en-US"/>
                  </w:rPr>
                </w:rPrChange>
              </w:rPr>
              <w:delText>4.1.4</w:delText>
            </w:r>
            <w:r w:rsidRPr="00B862CD">
              <w:rPr>
                <w:rFonts w:eastAsiaTheme="minorEastAsia" w:cstheme="minorBidi"/>
                <w:noProof/>
                <w:lang w:val="de-DE" w:eastAsia="en-US"/>
                <w:rPrChange w:id="378" w:author="Marc Lohse" w:date="2009-10-13T15:51:00Z">
                  <w:rPr>
                    <w:rFonts w:eastAsiaTheme="minorEastAsia" w:cstheme="minorBidi"/>
                    <w:b/>
                    <w:caps/>
                    <w:noProof/>
                    <w:lang w:val="de-DE" w:eastAsia="en-US"/>
                  </w:rPr>
                </w:rPrChange>
              </w:rPr>
              <w:tab/>
            </w:r>
            <w:r w:rsidRPr="00B862CD">
              <w:rPr>
                <w:noProof/>
                <w:lang w:val="en-US"/>
                <w:rPrChange w:id="379" w:author="Marc Lohse" w:date="2009-10-13T15:51:00Z">
                  <w:rPr>
                    <w:b/>
                    <w:caps/>
                    <w:noProof/>
                    <w:lang w:val="en-US"/>
                  </w:rPr>
                </w:rPrChange>
              </w:rPr>
              <w:delText>Normalized unscaled standard error and relative logarithmic expression</w:delText>
            </w:r>
            <w:r w:rsidRPr="00B862CD">
              <w:rPr>
                <w:noProof/>
                <w:rPrChange w:id="380" w:author="Marc Lohse" w:date="2009-10-13T15:51:00Z">
                  <w:rPr>
                    <w:b/>
                    <w:caps/>
                    <w:noProof/>
                  </w:rPr>
                </w:rPrChange>
              </w:rPr>
              <w:tab/>
            </w:r>
          </w:del>
          <w:del w:id="381" w:author="Marc Lohse" w:date="2009-10-13T16:13:00Z">
            <w:r w:rsidRPr="00B862CD">
              <w:rPr>
                <w:noProof/>
                <w:rPrChange w:id="382" w:author="Marc Lohse" w:date="2009-10-13T15:51:00Z">
                  <w:rPr>
                    <w:b/>
                    <w:caps/>
                    <w:noProof/>
                  </w:rPr>
                </w:rPrChange>
              </w:rPr>
              <w:delText>20</w:delText>
            </w:r>
          </w:del>
        </w:p>
        <w:p w:rsidR="005F1ADC" w:rsidRPr="005F1ADC" w:rsidDel="003364D8" w:rsidRDefault="00B862CD">
          <w:pPr>
            <w:pStyle w:val="TOC3"/>
            <w:tabs>
              <w:tab w:val="left" w:pos="1176"/>
              <w:tab w:val="right" w:leader="dot" w:pos="8630"/>
            </w:tabs>
            <w:rPr>
              <w:del w:id="383" w:author="Marc Lohse" w:date="2009-10-13T16:25:00Z"/>
              <w:rFonts w:ascii="Times New Roman" w:eastAsiaTheme="minorEastAsia" w:hAnsi="Times New Roman" w:cstheme="minorBidi"/>
              <w:noProof/>
              <w:sz w:val="24"/>
              <w:szCs w:val="24"/>
              <w:lang w:val="de-DE" w:eastAsia="en-US"/>
              <w:rPrChange w:id="384" w:author="Marc Lohse" w:date="2009-10-13T15:51:00Z">
                <w:rPr>
                  <w:del w:id="385" w:author="Marc Lohse" w:date="2009-10-13T16:25:00Z"/>
                  <w:rFonts w:eastAsiaTheme="minorEastAsia" w:cstheme="minorBidi"/>
                  <w:noProof/>
                  <w:sz w:val="24"/>
                  <w:szCs w:val="24"/>
                  <w:lang w:val="de-DE" w:eastAsia="en-US"/>
                </w:rPr>
              </w:rPrChange>
            </w:rPr>
          </w:pPr>
          <w:del w:id="386" w:author="Marc Lohse" w:date="2009-10-13T16:25:00Z">
            <w:r w:rsidRPr="00B862CD">
              <w:rPr>
                <w:noProof/>
                <w:lang w:val="en-US"/>
                <w:rPrChange w:id="387" w:author="Marc Lohse" w:date="2009-10-13T15:51:00Z">
                  <w:rPr>
                    <w:b/>
                    <w:caps/>
                    <w:noProof/>
                    <w:lang w:val="en-US"/>
                  </w:rPr>
                </w:rPrChange>
              </w:rPr>
              <w:delText>4.1.5</w:delText>
            </w:r>
            <w:r w:rsidRPr="00B862CD">
              <w:rPr>
                <w:rFonts w:eastAsiaTheme="minorEastAsia" w:cstheme="minorBidi"/>
                <w:noProof/>
                <w:lang w:val="de-DE" w:eastAsia="en-US"/>
                <w:rPrChange w:id="388" w:author="Marc Lohse" w:date="2009-10-13T15:51:00Z">
                  <w:rPr>
                    <w:rFonts w:eastAsiaTheme="minorEastAsia" w:cstheme="minorBidi"/>
                    <w:b/>
                    <w:caps/>
                    <w:noProof/>
                    <w:lang w:val="de-DE" w:eastAsia="en-US"/>
                  </w:rPr>
                </w:rPrChange>
              </w:rPr>
              <w:tab/>
            </w:r>
            <w:r w:rsidRPr="00B862CD">
              <w:rPr>
                <w:noProof/>
                <w:lang w:val="en-US"/>
                <w:rPrChange w:id="389" w:author="Marc Lohse" w:date="2009-10-13T15:51:00Z">
                  <w:rPr>
                    <w:b/>
                    <w:caps/>
                    <w:noProof/>
                    <w:lang w:val="en-US"/>
                  </w:rPr>
                </w:rPrChange>
              </w:rPr>
              <w:delText>RNA degradation</w:delText>
            </w:r>
            <w:r w:rsidRPr="00B862CD">
              <w:rPr>
                <w:noProof/>
                <w:rPrChange w:id="390" w:author="Marc Lohse" w:date="2009-10-13T15:51:00Z">
                  <w:rPr>
                    <w:b/>
                    <w:caps/>
                    <w:noProof/>
                  </w:rPr>
                </w:rPrChange>
              </w:rPr>
              <w:tab/>
            </w:r>
          </w:del>
          <w:del w:id="391" w:author="Marc Lohse" w:date="2009-10-13T16:13:00Z">
            <w:r w:rsidRPr="00B862CD">
              <w:rPr>
                <w:noProof/>
                <w:rPrChange w:id="392" w:author="Marc Lohse" w:date="2009-10-13T15:51:00Z">
                  <w:rPr>
                    <w:b/>
                    <w:caps/>
                    <w:noProof/>
                  </w:rPr>
                </w:rPrChange>
              </w:rPr>
              <w:delText>20</w:delText>
            </w:r>
          </w:del>
        </w:p>
        <w:p w:rsidR="005F1ADC" w:rsidRPr="005F1ADC" w:rsidDel="003364D8" w:rsidRDefault="00B862CD">
          <w:pPr>
            <w:pStyle w:val="TOC3"/>
            <w:tabs>
              <w:tab w:val="left" w:pos="1176"/>
              <w:tab w:val="right" w:leader="dot" w:pos="8630"/>
            </w:tabs>
            <w:rPr>
              <w:del w:id="393" w:author="Marc Lohse" w:date="2009-10-13T16:25:00Z"/>
              <w:rFonts w:ascii="Times New Roman" w:eastAsiaTheme="minorEastAsia" w:hAnsi="Times New Roman" w:cstheme="minorBidi"/>
              <w:noProof/>
              <w:sz w:val="24"/>
              <w:szCs w:val="24"/>
              <w:lang w:val="de-DE" w:eastAsia="en-US"/>
              <w:rPrChange w:id="394" w:author="Marc Lohse" w:date="2009-10-13T15:51:00Z">
                <w:rPr>
                  <w:del w:id="395" w:author="Marc Lohse" w:date="2009-10-13T16:25:00Z"/>
                  <w:rFonts w:eastAsiaTheme="minorEastAsia" w:cstheme="minorBidi"/>
                  <w:noProof/>
                  <w:sz w:val="24"/>
                  <w:szCs w:val="24"/>
                  <w:lang w:val="de-DE" w:eastAsia="en-US"/>
                </w:rPr>
              </w:rPrChange>
            </w:rPr>
          </w:pPr>
          <w:del w:id="396" w:author="Marc Lohse" w:date="2009-10-13T16:25:00Z">
            <w:r w:rsidRPr="00B862CD">
              <w:rPr>
                <w:noProof/>
                <w:lang w:val="en-US"/>
                <w:rPrChange w:id="397" w:author="Marc Lohse" w:date="2009-10-13T15:51:00Z">
                  <w:rPr>
                    <w:b/>
                    <w:caps/>
                    <w:noProof/>
                    <w:lang w:val="en-US"/>
                  </w:rPr>
                </w:rPrChange>
              </w:rPr>
              <w:delText>4.1.6</w:delText>
            </w:r>
            <w:r w:rsidRPr="00B862CD">
              <w:rPr>
                <w:rFonts w:eastAsiaTheme="minorEastAsia" w:cstheme="minorBidi"/>
                <w:noProof/>
                <w:lang w:val="de-DE" w:eastAsia="en-US"/>
                <w:rPrChange w:id="398" w:author="Marc Lohse" w:date="2009-10-13T15:51:00Z">
                  <w:rPr>
                    <w:rFonts w:eastAsiaTheme="minorEastAsia" w:cstheme="minorBidi"/>
                    <w:b/>
                    <w:caps/>
                    <w:noProof/>
                    <w:lang w:val="de-DE" w:eastAsia="en-US"/>
                  </w:rPr>
                </w:rPrChange>
              </w:rPr>
              <w:tab/>
            </w:r>
            <w:r w:rsidRPr="00B862CD">
              <w:rPr>
                <w:noProof/>
                <w:lang w:val="en-US"/>
                <w:rPrChange w:id="399" w:author="Marc Lohse" w:date="2009-10-13T15:51:00Z">
                  <w:rPr>
                    <w:b/>
                    <w:caps/>
                    <w:noProof/>
                    <w:lang w:val="en-US"/>
                  </w:rPr>
                </w:rPrChange>
              </w:rPr>
              <w:delText>Scatterplots</w:delText>
            </w:r>
            <w:r w:rsidRPr="00B862CD">
              <w:rPr>
                <w:noProof/>
                <w:rPrChange w:id="400" w:author="Marc Lohse" w:date="2009-10-13T15:51:00Z">
                  <w:rPr>
                    <w:b/>
                    <w:caps/>
                    <w:noProof/>
                  </w:rPr>
                </w:rPrChange>
              </w:rPr>
              <w:tab/>
            </w:r>
          </w:del>
          <w:del w:id="401" w:author="Marc Lohse" w:date="2009-10-13T16:13:00Z">
            <w:r w:rsidRPr="00B862CD">
              <w:rPr>
                <w:noProof/>
                <w:rPrChange w:id="402" w:author="Marc Lohse" w:date="2009-10-13T15:51:00Z">
                  <w:rPr>
                    <w:b/>
                    <w:caps/>
                    <w:noProof/>
                  </w:rPr>
                </w:rPrChange>
              </w:rPr>
              <w:delText>21</w:delText>
            </w:r>
          </w:del>
        </w:p>
        <w:p w:rsidR="005F1ADC" w:rsidRPr="005F1ADC" w:rsidDel="003364D8" w:rsidRDefault="00B862CD">
          <w:pPr>
            <w:pStyle w:val="TOC3"/>
            <w:tabs>
              <w:tab w:val="left" w:pos="1176"/>
              <w:tab w:val="right" w:leader="dot" w:pos="8630"/>
            </w:tabs>
            <w:rPr>
              <w:del w:id="403" w:author="Marc Lohse" w:date="2009-10-13T16:25:00Z"/>
              <w:rFonts w:ascii="Times New Roman" w:eastAsiaTheme="minorEastAsia" w:hAnsi="Times New Roman" w:cstheme="minorBidi"/>
              <w:noProof/>
              <w:sz w:val="24"/>
              <w:szCs w:val="24"/>
              <w:lang w:val="de-DE" w:eastAsia="en-US"/>
              <w:rPrChange w:id="404" w:author="Marc Lohse" w:date="2009-10-13T15:51:00Z">
                <w:rPr>
                  <w:del w:id="405" w:author="Marc Lohse" w:date="2009-10-13T16:25:00Z"/>
                  <w:rFonts w:eastAsiaTheme="minorEastAsia" w:cstheme="minorBidi"/>
                  <w:noProof/>
                  <w:sz w:val="24"/>
                  <w:szCs w:val="24"/>
                  <w:lang w:val="de-DE" w:eastAsia="en-US"/>
                </w:rPr>
              </w:rPrChange>
            </w:rPr>
          </w:pPr>
          <w:del w:id="406" w:author="Marc Lohse" w:date="2009-10-13T16:25:00Z">
            <w:r w:rsidRPr="00B862CD">
              <w:rPr>
                <w:noProof/>
                <w:lang w:val="en-US"/>
                <w:rPrChange w:id="407" w:author="Marc Lohse" w:date="2009-10-13T15:51:00Z">
                  <w:rPr>
                    <w:b/>
                    <w:caps/>
                    <w:noProof/>
                    <w:lang w:val="en-US"/>
                  </w:rPr>
                </w:rPrChange>
              </w:rPr>
              <w:delText>4.1.7</w:delText>
            </w:r>
            <w:r w:rsidRPr="00B862CD">
              <w:rPr>
                <w:rFonts w:eastAsiaTheme="minorEastAsia" w:cstheme="minorBidi"/>
                <w:noProof/>
                <w:lang w:val="de-DE" w:eastAsia="en-US"/>
                <w:rPrChange w:id="408" w:author="Marc Lohse" w:date="2009-10-13T15:51:00Z">
                  <w:rPr>
                    <w:rFonts w:eastAsiaTheme="minorEastAsia" w:cstheme="minorBidi"/>
                    <w:b/>
                    <w:caps/>
                    <w:noProof/>
                    <w:lang w:val="de-DE" w:eastAsia="en-US"/>
                  </w:rPr>
                </w:rPrChange>
              </w:rPr>
              <w:tab/>
            </w:r>
            <w:r w:rsidRPr="00B862CD">
              <w:rPr>
                <w:noProof/>
                <w:lang w:val="en-US"/>
                <w:rPrChange w:id="409" w:author="Marc Lohse" w:date="2009-10-13T15:51:00Z">
                  <w:rPr>
                    <w:b/>
                    <w:caps/>
                    <w:noProof/>
                    <w:lang w:val="en-US"/>
                  </w:rPr>
                </w:rPrChange>
              </w:rPr>
              <w:delText>Principal component analysis and hierarchical clustering</w:delText>
            </w:r>
            <w:r w:rsidRPr="00B862CD">
              <w:rPr>
                <w:noProof/>
                <w:rPrChange w:id="410" w:author="Marc Lohse" w:date="2009-10-13T15:51:00Z">
                  <w:rPr>
                    <w:b/>
                    <w:caps/>
                    <w:noProof/>
                  </w:rPr>
                </w:rPrChange>
              </w:rPr>
              <w:tab/>
            </w:r>
          </w:del>
          <w:del w:id="411" w:author="Marc Lohse" w:date="2009-10-13T16:13:00Z">
            <w:r w:rsidRPr="00B862CD">
              <w:rPr>
                <w:noProof/>
                <w:rPrChange w:id="412" w:author="Marc Lohse" w:date="2009-10-13T15:51:00Z">
                  <w:rPr>
                    <w:b/>
                    <w:caps/>
                    <w:noProof/>
                  </w:rPr>
                </w:rPrChange>
              </w:rPr>
              <w:delText>22</w:delText>
            </w:r>
          </w:del>
        </w:p>
        <w:p w:rsidR="005F1ADC" w:rsidRPr="005F1ADC" w:rsidDel="003364D8" w:rsidRDefault="00B862CD">
          <w:pPr>
            <w:pStyle w:val="TOC2"/>
            <w:tabs>
              <w:tab w:val="left" w:pos="792"/>
              <w:tab w:val="right" w:leader="dot" w:pos="8630"/>
            </w:tabs>
            <w:rPr>
              <w:del w:id="413" w:author="Marc Lohse" w:date="2009-10-13T16:25:00Z"/>
              <w:rFonts w:ascii="Times New Roman" w:eastAsiaTheme="minorEastAsia" w:hAnsi="Times New Roman" w:cstheme="minorBidi"/>
              <w:b/>
              <w:noProof/>
              <w:sz w:val="24"/>
              <w:szCs w:val="24"/>
              <w:lang w:val="de-DE" w:eastAsia="en-US"/>
              <w:rPrChange w:id="414" w:author="Marc Lohse" w:date="2009-10-13T15:51:00Z">
                <w:rPr>
                  <w:del w:id="415" w:author="Marc Lohse" w:date="2009-10-13T16:25:00Z"/>
                  <w:rFonts w:eastAsiaTheme="minorEastAsia" w:cstheme="minorBidi"/>
                  <w:b/>
                  <w:noProof/>
                  <w:sz w:val="24"/>
                  <w:szCs w:val="24"/>
                  <w:lang w:val="de-DE" w:eastAsia="en-US"/>
                </w:rPr>
              </w:rPrChange>
            </w:rPr>
          </w:pPr>
          <w:del w:id="416" w:author="Marc Lohse" w:date="2009-10-13T16:25:00Z">
            <w:r w:rsidRPr="00B862CD">
              <w:rPr>
                <w:noProof/>
                <w:lang w:val="en-US"/>
                <w:rPrChange w:id="417" w:author="Marc Lohse" w:date="2009-10-13T15:51:00Z">
                  <w:rPr>
                    <w:b/>
                    <w:caps/>
                    <w:noProof/>
                    <w:lang w:val="en-US"/>
                  </w:rPr>
                </w:rPrChange>
              </w:rPr>
              <w:delText>4.2</w:delText>
            </w:r>
            <w:r w:rsidRPr="00B862CD">
              <w:rPr>
                <w:rFonts w:eastAsiaTheme="minorEastAsia" w:cstheme="minorBidi"/>
                <w:b/>
                <w:noProof/>
                <w:lang w:val="de-DE" w:eastAsia="en-US"/>
                <w:rPrChange w:id="418" w:author="Marc Lohse" w:date="2009-10-13T15:51:00Z">
                  <w:rPr>
                    <w:rFonts w:eastAsiaTheme="minorEastAsia" w:cstheme="minorBidi"/>
                    <w:b/>
                    <w:caps/>
                    <w:noProof/>
                    <w:lang w:val="de-DE" w:eastAsia="en-US"/>
                  </w:rPr>
                </w:rPrChange>
              </w:rPr>
              <w:tab/>
            </w:r>
            <w:r w:rsidRPr="00B862CD">
              <w:rPr>
                <w:noProof/>
                <w:lang w:val="en-US"/>
                <w:rPrChange w:id="419" w:author="Marc Lohse" w:date="2009-10-13T15:51:00Z">
                  <w:rPr>
                    <w:b/>
                    <w:caps/>
                    <w:noProof/>
                    <w:lang w:val="en-US"/>
                  </w:rPr>
                </w:rPrChange>
              </w:rPr>
              <w:delText>Two color microarray quality checks</w:delText>
            </w:r>
            <w:r w:rsidRPr="00B862CD">
              <w:rPr>
                <w:noProof/>
                <w:rPrChange w:id="420" w:author="Marc Lohse" w:date="2009-10-13T15:51:00Z">
                  <w:rPr>
                    <w:b/>
                    <w:caps/>
                    <w:noProof/>
                  </w:rPr>
                </w:rPrChange>
              </w:rPr>
              <w:tab/>
            </w:r>
          </w:del>
          <w:del w:id="421" w:author="Marc Lohse" w:date="2009-10-13T16:13:00Z">
            <w:r w:rsidRPr="00B862CD">
              <w:rPr>
                <w:noProof/>
                <w:rPrChange w:id="422" w:author="Marc Lohse" w:date="2009-10-13T15:51:00Z">
                  <w:rPr>
                    <w:b/>
                    <w:caps/>
                    <w:noProof/>
                  </w:rPr>
                </w:rPrChange>
              </w:rPr>
              <w:delText>23</w:delText>
            </w:r>
          </w:del>
        </w:p>
        <w:p w:rsidR="005F1ADC" w:rsidRPr="005F1ADC" w:rsidDel="003364D8" w:rsidRDefault="00B862CD">
          <w:pPr>
            <w:pStyle w:val="TOC3"/>
            <w:tabs>
              <w:tab w:val="left" w:pos="1176"/>
              <w:tab w:val="right" w:leader="dot" w:pos="8630"/>
            </w:tabs>
            <w:rPr>
              <w:del w:id="423" w:author="Marc Lohse" w:date="2009-10-13T16:25:00Z"/>
              <w:rFonts w:ascii="Times New Roman" w:eastAsiaTheme="minorEastAsia" w:hAnsi="Times New Roman" w:cstheme="minorBidi"/>
              <w:noProof/>
              <w:sz w:val="24"/>
              <w:szCs w:val="24"/>
              <w:lang w:val="de-DE" w:eastAsia="en-US"/>
              <w:rPrChange w:id="424" w:author="Marc Lohse" w:date="2009-10-13T15:51:00Z">
                <w:rPr>
                  <w:del w:id="425" w:author="Marc Lohse" w:date="2009-10-13T16:25:00Z"/>
                  <w:rFonts w:eastAsiaTheme="minorEastAsia" w:cstheme="minorBidi"/>
                  <w:noProof/>
                  <w:sz w:val="24"/>
                  <w:szCs w:val="24"/>
                  <w:lang w:val="de-DE" w:eastAsia="en-US"/>
                </w:rPr>
              </w:rPrChange>
            </w:rPr>
          </w:pPr>
          <w:del w:id="426" w:author="Marc Lohse" w:date="2009-10-13T16:25:00Z">
            <w:r w:rsidRPr="00B862CD">
              <w:rPr>
                <w:noProof/>
                <w:lang w:val="en-US"/>
                <w:rPrChange w:id="427" w:author="Marc Lohse" w:date="2009-10-13T15:51:00Z">
                  <w:rPr>
                    <w:b/>
                    <w:caps/>
                    <w:noProof/>
                    <w:lang w:val="en-US"/>
                  </w:rPr>
                </w:rPrChange>
              </w:rPr>
              <w:delText>4.2.1</w:delText>
            </w:r>
            <w:r w:rsidRPr="00B862CD">
              <w:rPr>
                <w:rFonts w:eastAsiaTheme="minorEastAsia" w:cstheme="minorBidi"/>
                <w:noProof/>
                <w:lang w:val="de-DE" w:eastAsia="en-US"/>
                <w:rPrChange w:id="428" w:author="Marc Lohse" w:date="2009-10-13T15:51:00Z">
                  <w:rPr>
                    <w:rFonts w:eastAsiaTheme="minorEastAsia" w:cstheme="minorBidi"/>
                    <w:b/>
                    <w:caps/>
                    <w:noProof/>
                    <w:lang w:val="de-DE" w:eastAsia="en-US"/>
                  </w:rPr>
                </w:rPrChange>
              </w:rPr>
              <w:tab/>
            </w:r>
            <w:r w:rsidRPr="00B862CD">
              <w:rPr>
                <w:noProof/>
                <w:lang w:val="en-US"/>
                <w:rPrChange w:id="429" w:author="Marc Lohse" w:date="2009-10-13T15:51:00Z">
                  <w:rPr>
                    <w:b/>
                    <w:caps/>
                    <w:noProof/>
                    <w:lang w:val="en-US"/>
                  </w:rPr>
                </w:rPrChange>
              </w:rPr>
              <w:delText>Image plots of two-color background intensities and unnormalized M values</w:delText>
            </w:r>
            <w:r w:rsidRPr="00B862CD">
              <w:rPr>
                <w:noProof/>
                <w:rPrChange w:id="430" w:author="Marc Lohse" w:date="2009-10-13T15:51:00Z">
                  <w:rPr>
                    <w:b/>
                    <w:caps/>
                    <w:noProof/>
                  </w:rPr>
                </w:rPrChange>
              </w:rPr>
              <w:tab/>
            </w:r>
          </w:del>
          <w:del w:id="431" w:author="Marc Lohse" w:date="2009-10-13T16:13:00Z">
            <w:r w:rsidRPr="00B862CD">
              <w:rPr>
                <w:noProof/>
                <w:rPrChange w:id="432" w:author="Marc Lohse" w:date="2009-10-13T15:51:00Z">
                  <w:rPr>
                    <w:b/>
                    <w:caps/>
                    <w:noProof/>
                  </w:rPr>
                </w:rPrChange>
              </w:rPr>
              <w:delText>23</w:delText>
            </w:r>
          </w:del>
        </w:p>
        <w:p w:rsidR="005F1ADC" w:rsidRPr="005F1ADC" w:rsidDel="003364D8" w:rsidRDefault="00B862CD">
          <w:pPr>
            <w:pStyle w:val="TOC3"/>
            <w:tabs>
              <w:tab w:val="left" w:pos="1176"/>
              <w:tab w:val="right" w:leader="dot" w:pos="8630"/>
            </w:tabs>
            <w:rPr>
              <w:del w:id="433" w:author="Marc Lohse" w:date="2009-10-13T16:25:00Z"/>
              <w:rFonts w:ascii="Times New Roman" w:eastAsiaTheme="minorEastAsia" w:hAnsi="Times New Roman" w:cstheme="minorBidi"/>
              <w:noProof/>
              <w:sz w:val="24"/>
              <w:szCs w:val="24"/>
              <w:lang w:val="de-DE" w:eastAsia="en-US"/>
              <w:rPrChange w:id="434" w:author="Marc Lohse" w:date="2009-10-13T15:51:00Z">
                <w:rPr>
                  <w:del w:id="435" w:author="Marc Lohse" w:date="2009-10-13T16:25:00Z"/>
                  <w:rFonts w:eastAsiaTheme="minorEastAsia" w:cstheme="minorBidi"/>
                  <w:noProof/>
                  <w:sz w:val="24"/>
                  <w:szCs w:val="24"/>
                  <w:lang w:val="de-DE" w:eastAsia="en-US"/>
                </w:rPr>
              </w:rPrChange>
            </w:rPr>
          </w:pPr>
          <w:del w:id="436" w:author="Marc Lohse" w:date="2009-10-13T16:25:00Z">
            <w:r w:rsidRPr="00B862CD">
              <w:rPr>
                <w:noProof/>
                <w:lang w:val="en-US"/>
                <w:rPrChange w:id="437" w:author="Marc Lohse" w:date="2009-10-13T15:51:00Z">
                  <w:rPr>
                    <w:b/>
                    <w:caps/>
                    <w:noProof/>
                    <w:lang w:val="en-US"/>
                  </w:rPr>
                </w:rPrChange>
              </w:rPr>
              <w:delText>4.2.2</w:delText>
            </w:r>
            <w:r w:rsidRPr="00B862CD">
              <w:rPr>
                <w:rFonts w:eastAsiaTheme="minorEastAsia" w:cstheme="minorBidi"/>
                <w:noProof/>
                <w:lang w:val="de-DE" w:eastAsia="en-US"/>
                <w:rPrChange w:id="438" w:author="Marc Lohse" w:date="2009-10-13T15:51:00Z">
                  <w:rPr>
                    <w:rFonts w:eastAsiaTheme="minorEastAsia" w:cstheme="minorBidi"/>
                    <w:b/>
                    <w:caps/>
                    <w:noProof/>
                    <w:lang w:val="de-DE" w:eastAsia="en-US"/>
                  </w:rPr>
                </w:rPrChange>
              </w:rPr>
              <w:tab/>
            </w:r>
            <w:r w:rsidRPr="00B862CD">
              <w:rPr>
                <w:noProof/>
                <w:lang w:val="en-US"/>
                <w:rPrChange w:id="439" w:author="Marc Lohse" w:date="2009-10-13T15:51:00Z">
                  <w:rPr>
                    <w:b/>
                    <w:caps/>
                    <w:noProof/>
                    <w:lang w:val="en-US"/>
                  </w:rPr>
                </w:rPrChange>
              </w:rPr>
              <w:delText>Overview of two color signal intensity distribution</w:delText>
            </w:r>
            <w:r w:rsidRPr="00B862CD">
              <w:rPr>
                <w:noProof/>
                <w:rPrChange w:id="440" w:author="Marc Lohse" w:date="2009-10-13T15:51:00Z">
                  <w:rPr>
                    <w:b/>
                    <w:caps/>
                    <w:noProof/>
                  </w:rPr>
                </w:rPrChange>
              </w:rPr>
              <w:tab/>
            </w:r>
          </w:del>
          <w:del w:id="441" w:author="Marc Lohse" w:date="2009-10-13T16:13:00Z">
            <w:r w:rsidRPr="00B862CD">
              <w:rPr>
                <w:noProof/>
                <w:rPrChange w:id="442" w:author="Marc Lohse" w:date="2009-10-13T15:51:00Z">
                  <w:rPr>
                    <w:b/>
                    <w:caps/>
                    <w:noProof/>
                  </w:rPr>
                </w:rPrChange>
              </w:rPr>
              <w:delText>24</w:delText>
            </w:r>
          </w:del>
        </w:p>
        <w:p w:rsidR="005F1ADC" w:rsidRPr="005F1ADC" w:rsidDel="003364D8" w:rsidRDefault="00B862CD">
          <w:pPr>
            <w:pStyle w:val="TOC1"/>
            <w:tabs>
              <w:tab w:val="clear" w:pos="370"/>
              <w:tab w:val="left" w:pos="382"/>
            </w:tabs>
            <w:rPr>
              <w:del w:id="443" w:author="Marc Lohse" w:date="2009-10-13T16:25:00Z"/>
              <w:rFonts w:ascii="Times New Roman" w:eastAsiaTheme="minorEastAsia" w:hAnsi="Times New Roman" w:cstheme="minorBidi"/>
              <w:b w:val="0"/>
              <w:noProof/>
              <w:lang w:val="de-DE" w:eastAsia="en-US"/>
              <w:rPrChange w:id="444" w:author="Marc Lohse" w:date="2009-10-13T15:51:00Z">
                <w:rPr>
                  <w:del w:id="445" w:author="Marc Lohse" w:date="2009-10-13T16:25:00Z"/>
                  <w:rFonts w:eastAsiaTheme="minorEastAsia" w:cstheme="minorBidi"/>
                  <w:b w:val="0"/>
                  <w:noProof/>
                  <w:lang w:val="de-DE" w:eastAsia="en-US"/>
                </w:rPr>
              </w:rPrChange>
            </w:rPr>
          </w:pPr>
          <w:del w:id="446" w:author="Marc Lohse" w:date="2009-10-13T16:25:00Z">
            <w:r>
              <w:rPr>
                <w:b w:val="0"/>
                <w:caps w:val="0"/>
                <w:noProof/>
                <w:lang w:val="en-US"/>
              </w:rPr>
              <w:delText>5</w:delText>
            </w:r>
            <w:r>
              <w:rPr>
                <w:rFonts w:eastAsiaTheme="minorEastAsia" w:cstheme="minorBidi"/>
                <w:b w:val="0"/>
                <w:caps w:val="0"/>
                <w:noProof/>
                <w:lang w:val="de-DE" w:eastAsia="en-US"/>
              </w:rPr>
              <w:tab/>
            </w:r>
            <w:r>
              <w:rPr>
                <w:b w:val="0"/>
                <w:caps w:val="0"/>
                <w:noProof/>
                <w:lang w:val="en-US"/>
              </w:rPr>
              <w:delText>Data normalization</w:delText>
            </w:r>
            <w:r>
              <w:rPr>
                <w:b w:val="0"/>
                <w:caps w:val="0"/>
                <w:noProof/>
              </w:rPr>
              <w:tab/>
            </w:r>
          </w:del>
          <w:del w:id="447" w:author="Marc Lohse" w:date="2009-10-13T16:13:00Z">
            <w:r>
              <w:rPr>
                <w:b w:val="0"/>
                <w:caps w:val="0"/>
                <w:noProof/>
              </w:rPr>
              <w:delText>25</w:delText>
            </w:r>
          </w:del>
        </w:p>
        <w:p w:rsidR="005F1ADC" w:rsidRPr="005F1ADC" w:rsidDel="003364D8" w:rsidRDefault="00B862CD">
          <w:pPr>
            <w:pStyle w:val="TOC2"/>
            <w:tabs>
              <w:tab w:val="left" w:pos="792"/>
              <w:tab w:val="right" w:leader="dot" w:pos="8630"/>
            </w:tabs>
            <w:rPr>
              <w:del w:id="448" w:author="Marc Lohse" w:date="2009-10-13T16:25:00Z"/>
              <w:rFonts w:ascii="Times New Roman" w:eastAsiaTheme="minorEastAsia" w:hAnsi="Times New Roman" w:cstheme="minorBidi"/>
              <w:b/>
              <w:noProof/>
              <w:sz w:val="24"/>
              <w:szCs w:val="24"/>
              <w:lang w:val="de-DE" w:eastAsia="en-US"/>
              <w:rPrChange w:id="449" w:author="Marc Lohse" w:date="2009-10-13T15:51:00Z">
                <w:rPr>
                  <w:del w:id="450" w:author="Marc Lohse" w:date="2009-10-13T16:25:00Z"/>
                  <w:rFonts w:eastAsiaTheme="minorEastAsia" w:cstheme="minorBidi"/>
                  <w:b/>
                  <w:noProof/>
                  <w:sz w:val="24"/>
                  <w:szCs w:val="24"/>
                  <w:lang w:val="de-DE" w:eastAsia="en-US"/>
                </w:rPr>
              </w:rPrChange>
            </w:rPr>
          </w:pPr>
          <w:del w:id="451" w:author="Marc Lohse" w:date="2009-10-13T16:25:00Z">
            <w:r w:rsidRPr="00B862CD">
              <w:rPr>
                <w:noProof/>
                <w:lang w:val="en-US"/>
                <w:rPrChange w:id="452" w:author="Marc Lohse" w:date="2009-10-13T15:51:00Z">
                  <w:rPr>
                    <w:b/>
                    <w:caps/>
                    <w:noProof/>
                    <w:lang w:val="en-US"/>
                  </w:rPr>
                </w:rPrChange>
              </w:rPr>
              <w:delText>5.1</w:delText>
            </w:r>
            <w:r w:rsidRPr="00B862CD">
              <w:rPr>
                <w:rFonts w:eastAsiaTheme="minorEastAsia" w:cstheme="minorBidi"/>
                <w:b/>
                <w:noProof/>
                <w:lang w:val="de-DE" w:eastAsia="en-US"/>
                <w:rPrChange w:id="453" w:author="Marc Lohse" w:date="2009-10-13T15:51:00Z">
                  <w:rPr>
                    <w:rFonts w:eastAsiaTheme="minorEastAsia" w:cstheme="minorBidi"/>
                    <w:b/>
                    <w:caps/>
                    <w:noProof/>
                    <w:lang w:val="de-DE" w:eastAsia="en-US"/>
                  </w:rPr>
                </w:rPrChange>
              </w:rPr>
              <w:tab/>
            </w:r>
            <w:r w:rsidRPr="00B862CD">
              <w:rPr>
                <w:noProof/>
                <w:lang w:val="en-US"/>
                <w:rPrChange w:id="454" w:author="Marc Lohse" w:date="2009-10-13T15:51:00Z">
                  <w:rPr>
                    <w:b/>
                    <w:caps/>
                    <w:noProof/>
                    <w:lang w:val="en-US"/>
                  </w:rPr>
                </w:rPrChange>
              </w:rPr>
              <w:delText>Single channel microarray normalization</w:delText>
            </w:r>
            <w:r w:rsidRPr="00B862CD">
              <w:rPr>
                <w:noProof/>
                <w:rPrChange w:id="455" w:author="Marc Lohse" w:date="2009-10-13T15:51:00Z">
                  <w:rPr>
                    <w:b/>
                    <w:caps/>
                    <w:noProof/>
                  </w:rPr>
                </w:rPrChange>
              </w:rPr>
              <w:tab/>
            </w:r>
          </w:del>
          <w:del w:id="456" w:author="Marc Lohse" w:date="2009-10-13T16:13:00Z">
            <w:r w:rsidRPr="00B862CD">
              <w:rPr>
                <w:noProof/>
                <w:rPrChange w:id="457" w:author="Marc Lohse" w:date="2009-10-13T15:51:00Z">
                  <w:rPr>
                    <w:b/>
                    <w:caps/>
                    <w:noProof/>
                  </w:rPr>
                </w:rPrChange>
              </w:rPr>
              <w:delText>25</w:delText>
            </w:r>
          </w:del>
        </w:p>
        <w:p w:rsidR="005F1ADC" w:rsidRPr="005F1ADC" w:rsidDel="003364D8" w:rsidRDefault="00B862CD">
          <w:pPr>
            <w:pStyle w:val="TOC3"/>
            <w:tabs>
              <w:tab w:val="left" w:pos="1176"/>
              <w:tab w:val="right" w:leader="dot" w:pos="8630"/>
            </w:tabs>
            <w:rPr>
              <w:del w:id="458" w:author="Marc Lohse" w:date="2009-10-13T16:25:00Z"/>
              <w:rFonts w:ascii="Times New Roman" w:eastAsiaTheme="minorEastAsia" w:hAnsi="Times New Roman" w:cstheme="minorBidi"/>
              <w:noProof/>
              <w:sz w:val="24"/>
              <w:szCs w:val="24"/>
              <w:lang w:val="de-DE" w:eastAsia="en-US"/>
              <w:rPrChange w:id="459" w:author="Marc Lohse" w:date="2009-10-13T15:51:00Z">
                <w:rPr>
                  <w:del w:id="460" w:author="Marc Lohse" w:date="2009-10-13T16:25:00Z"/>
                  <w:rFonts w:eastAsiaTheme="minorEastAsia" w:cstheme="minorBidi"/>
                  <w:noProof/>
                  <w:sz w:val="24"/>
                  <w:szCs w:val="24"/>
                  <w:lang w:val="de-DE" w:eastAsia="en-US"/>
                </w:rPr>
              </w:rPrChange>
            </w:rPr>
          </w:pPr>
          <w:del w:id="461" w:author="Marc Lohse" w:date="2009-10-13T16:25:00Z">
            <w:r w:rsidRPr="00B862CD">
              <w:rPr>
                <w:noProof/>
                <w:lang w:val="en-US"/>
                <w:rPrChange w:id="462" w:author="Marc Lohse" w:date="2009-10-13T15:51:00Z">
                  <w:rPr>
                    <w:b/>
                    <w:caps/>
                    <w:noProof/>
                    <w:lang w:val="en-US"/>
                  </w:rPr>
                </w:rPrChange>
              </w:rPr>
              <w:delText>5.1.1</w:delText>
            </w:r>
            <w:r w:rsidRPr="00B862CD">
              <w:rPr>
                <w:rFonts w:eastAsiaTheme="minorEastAsia" w:cstheme="minorBidi"/>
                <w:noProof/>
                <w:lang w:val="de-DE" w:eastAsia="en-US"/>
                <w:rPrChange w:id="463" w:author="Marc Lohse" w:date="2009-10-13T15:51:00Z">
                  <w:rPr>
                    <w:rFonts w:eastAsiaTheme="minorEastAsia" w:cstheme="minorBidi"/>
                    <w:b/>
                    <w:caps/>
                    <w:noProof/>
                    <w:lang w:val="de-DE" w:eastAsia="en-US"/>
                  </w:rPr>
                </w:rPrChange>
              </w:rPr>
              <w:tab/>
            </w:r>
            <w:r w:rsidRPr="00B862CD">
              <w:rPr>
                <w:noProof/>
                <w:lang w:val="en-US"/>
                <w:rPrChange w:id="464" w:author="Marc Lohse" w:date="2009-10-13T15:51:00Z">
                  <w:rPr>
                    <w:b/>
                    <w:caps/>
                    <w:noProof/>
                    <w:lang w:val="en-US"/>
                  </w:rPr>
                </w:rPrChange>
              </w:rPr>
              <w:delText>Normalization methods for Affymetrix arrays</w:delText>
            </w:r>
            <w:r w:rsidRPr="00B862CD">
              <w:rPr>
                <w:noProof/>
                <w:rPrChange w:id="465" w:author="Marc Lohse" w:date="2009-10-13T15:51:00Z">
                  <w:rPr>
                    <w:b/>
                    <w:caps/>
                    <w:noProof/>
                  </w:rPr>
                </w:rPrChange>
              </w:rPr>
              <w:tab/>
            </w:r>
          </w:del>
          <w:del w:id="466" w:author="Marc Lohse" w:date="2009-10-13T16:13:00Z">
            <w:r w:rsidRPr="00B862CD">
              <w:rPr>
                <w:noProof/>
                <w:rPrChange w:id="467" w:author="Marc Lohse" w:date="2009-10-13T15:51:00Z">
                  <w:rPr>
                    <w:b/>
                    <w:caps/>
                    <w:noProof/>
                  </w:rPr>
                </w:rPrChange>
              </w:rPr>
              <w:delText>25</w:delText>
            </w:r>
          </w:del>
        </w:p>
        <w:p w:rsidR="005F1ADC" w:rsidRPr="005F1ADC" w:rsidDel="003364D8" w:rsidRDefault="00B862CD">
          <w:pPr>
            <w:pStyle w:val="TOC3"/>
            <w:tabs>
              <w:tab w:val="left" w:pos="1176"/>
              <w:tab w:val="right" w:leader="dot" w:pos="8630"/>
            </w:tabs>
            <w:rPr>
              <w:del w:id="468" w:author="Marc Lohse" w:date="2009-10-13T16:25:00Z"/>
              <w:rFonts w:ascii="Times New Roman" w:eastAsiaTheme="minorEastAsia" w:hAnsi="Times New Roman" w:cstheme="minorBidi"/>
              <w:noProof/>
              <w:sz w:val="24"/>
              <w:szCs w:val="24"/>
              <w:lang w:val="de-DE" w:eastAsia="en-US"/>
              <w:rPrChange w:id="469" w:author="Marc Lohse" w:date="2009-10-13T15:51:00Z">
                <w:rPr>
                  <w:del w:id="470" w:author="Marc Lohse" w:date="2009-10-13T16:25:00Z"/>
                  <w:rFonts w:eastAsiaTheme="minorEastAsia" w:cstheme="minorBidi"/>
                  <w:noProof/>
                  <w:sz w:val="24"/>
                  <w:szCs w:val="24"/>
                  <w:lang w:val="de-DE" w:eastAsia="en-US"/>
                </w:rPr>
              </w:rPrChange>
            </w:rPr>
          </w:pPr>
          <w:del w:id="471" w:author="Marc Lohse" w:date="2009-10-13T16:25:00Z">
            <w:r w:rsidRPr="00B862CD">
              <w:rPr>
                <w:noProof/>
                <w:lang w:val="en-US"/>
                <w:rPrChange w:id="472" w:author="Marc Lohse" w:date="2009-10-13T15:51:00Z">
                  <w:rPr>
                    <w:b/>
                    <w:caps/>
                    <w:noProof/>
                    <w:lang w:val="en-US"/>
                  </w:rPr>
                </w:rPrChange>
              </w:rPr>
              <w:delText>5.1.2</w:delText>
            </w:r>
            <w:r w:rsidRPr="00B862CD">
              <w:rPr>
                <w:rFonts w:eastAsiaTheme="minorEastAsia" w:cstheme="minorBidi"/>
                <w:noProof/>
                <w:lang w:val="de-DE" w:eastAsia="en-US"/>
                <w:rPrChange w:id="473" w:author="Marc Lohse" w:date="2009-10-13T15:51:00Z">
                  <w:rPr>
                    <w:rFonts w:eastAsiaTheme="minorEastAsia" w:cstheme="minorBidi"/>
                    <w:b/>
                    <w:caps/>
                    <w:noProof/>
                    <w:lang w:val="de-DE" w:eastAsia="en-US"/>
                  </w:rPr>
                </w:rPrChange>
              </w:rPr>
              <w:tab/>
            </w:r>
            <w:r w:rsidRPr="00B862CD">
              <w:rPr>
                <w:noProof/>
                <w:lang w:val="en-US"/>
                <w:rPrChange w:id="474" w:author="Marc Lohse" w:date="2009-10-13T15:51:00Z">
                  <w:rPr>
                    <w:b/>
                    <w:caps/>
                    <w:noProof/>
                    <w:lang w:val="en-US"/>
                  </w:rPr>
                </w:rPrChange>
              </w:rPr>
              <w:delText>Normalization of generic single channel and two color arrays</w:delText>
            </w:r>
            <w:r w:rsidRPr="00B862CD">
              <w:rPr>
                <w:noProof/>
                <w:rPrChange w:id="475" w:author="Marc Lohse" w:date="2009-10-13T15:51:00Z">
                  <w:rPr>
                    <w:b/>
                    <w:caps/>
                    <w:noProof/>
                  </w:rPr>
                </w:rPrChange>
              </w:rPr>
              <w:tab/>
            </w:r>
          </w:del>
          <w:del w:id="476" w:author="Marc Lohse" w:date="2009-10-13T16:13:00Z">
            <w:r w:rsidRPr="00B862CD">
              <w:rPr>
                <w:noProof/>
                <w:rPrChange w:id="477" w:author="Marc Lohse" w:date="2009-10-13T15:51:00Z">
                  <w:rPr>
                    <w:b/>
                    <w:caps/>
                    <w:noProof/>
                  </w:rPr>
                </w:rPrChange>
              </w:rPr>
              <w:delText>27</w:delText>
            </w:r>
          </w:del>
        </w:p>
        <w:p w:rsidR="005F1ADC" w:rsidRPr="005F1ADC" w:rsidDel="003364D8" w:rsidRDefault="00B862CD">
          <w:pPr>
            <w:pStyle w:val="TOC1"/>
            <w:tabs>
              <w:tab w:val="clear" w:pos="370"/>
              <w:tab w:val="left" w:pos="382"/>
            </w:tabs>
            <w:rPr>
              <w:del w:id="478" w:author="Marc Lohse" w:date="2009-10-13T16:25:00Z"/>
              <w:rFonts w:ascii="Times New Roman" w:eastAsiaTheme="minorEastAsia" w:hAnsi="Times New Roman" w:cstheme="minorBidi"/>
              <w:b w:val="0"/>
              <w:noProof/>
              <w:lang w:val="de-DE" w:eastAsia="en-US"/>
              <w:rPrChange w:id="479" w:author="Marc Lohse" w:date="2009-10-13T15:51:00Z">
                <w:rPr>
                  <w:del w:id="480" w:author="Marc Lohse" w:date="2009-10-13T16:25:00Z"/>
                  <w:rFonts w:eastAsiaTheme="minorEastAsia" w:cstheme="minorBidi"/>
                  <w:b w:val="0"/>
                  <w:noProof/>
                  <w:lang w:val="de-DE" w:eastAsia="en-US"/>
                </w:rPr>
              </w:rPrChange>
            </w:rPr>
          </w:pPr>
          <w:del w:id="481" w:author="Marc Lohse" w:date="2009-10-13T16:25:00Z">
            <w:r>
              <w:rPr>
                <w:b w:val="0"/>
                <w:caps w:val="0"/>
                <w:noProof/>
                <w:lang w:val="en-US"/>
              </w:rPr>
              <w:delText>6</w:delText>
            </w:r>
            <w:r>
              <w:rPr>
                <w:rFonts w:eastAsiaTheme="minorEastAsia" w:cstheme="minorBidi"/>
                <w:b w:val="0"/>
                <w:caps w:val="0"/>
                <w:noProof/>
                <w:lang w:val="de-DE" w:eastAsia="en-US"/>
              </w:rPr>
              <w:tab/>
            </w:r>
            <w:r>
              <w:rPr>
                <w:b w:val="0"/>
                <w:caps w:val="0"/>
                <w:noProof/>
                <w:lang w:val="en-US"/>
              </w:rPr>
              <w:delText>Analysis of differential gene expression</w:delText>
            </w:r>
            <w:r>
              <w:rPr>
                <w:b w:val="0"/>
                <w:caps w:val="0"/>
                <w:noProof/>
              </w:rPr>
              <w:tab/>
            </w:r>
          </w:del>
          <w:del w:id="482" w:author="Marc Lohse" w:date="2009-10-13T16:13:00Z">
            <w:r>
              <w:rPr>
                <w:b w:val="0"/>
                <w:caps w:val="0"/>
                <w:noProof/>
              </w:rPr>
              <w:delText>29</w:delText>
            </w:r>
          </w:del>
        </w:p>
        <w:p w:rsidR="005F1ADC" w:rsidRPr="005F1ADC" w:rsidDel="003364D8" w:rsidRDefault="00B862CD">
          <w:pPr>
            <w:pStyle w:val="TOC1"/>
            <w:tabs>
              <w:tab w:val="clear" w:pos="370"/>
              <w:tab w:val="left" w:pos="382"/>
            </w:tabs>
            <w:rPr>
              <w:del w:id="483" w:author="Marc Lohse" w:date="2009-10-13T16:25:00Z"/>
              <w:rFonts w:ascii="Times New Roman" w:eastAsiaTheme="minorEastAsia" w:hAnsi="Times New Roman" w:cstheme="minorBidi"/>
              <w:b w:val="0"/>
              <w:noProof/>
              <w:lang w:val="de-DE" w:eastAsia="en-US"/>
              <w:rPrChange w:id="484" w:author="Marc Lohse" w:date="2009-10-13T15:51:00Z">
                <w:rPr>
                  <w:del w:id="485" w:author="Marc Lohse" w:date="2009-10-13T16:25:00Z"/>
                  <w:rFonts w:eastAsiaTheme="minorEastAsia" w:cstheme="minorBidi"/>
                  <w:b w:val="0"/>
                  <w:noProof/>
                  <w:lang w:val="de-DE" w:eastAsia="en-US"/>
                </w:rPr>
              </w:rPrChange>
            </w:rPr>
          </w:pPr>
          <w:del w:id="486" w:author="Marc Lohse" w:date="2009-10-13T16:25:00Z">
            <w:r>
              <w:rPr>
                <w:b w:val="0"/>
                <w:caps w:val="0"/>
                <w:noProof/>
                <w:lang w:val="en-US"/>
              </w:rPr>
              <w:delText>7</w:delText>
            </w:r>
            <w:r>
              <w:rPr>
                <w:rFonts w:eastAsiaTheme="minorEastAsia" w:cstheme="minorBidi"/>
                <w:b w:val="0"/>
                <w:caps w:val="0"/>
                <w:noProof/>
                <w:lang w:val="de-DE" w:eastAsia="en-US"/>
              </w:rPr>
              <w:tab/>
            </w:r>
            <w:r>
              <w:rPr>
                <w:b w:val="0"/>
                <w:caps w:val="0"/>
                <w:noProof/>
                <w:lang w:val="en-US"/>
              </w:rPr>
              <w:delText>Output</w:delText>
            </w:r>
            <w:r>
              <w:rPr>
                <w:b w:val="0"/>
                <w:caps w:val="0"/>
                <w:noProof/>
              </w:rPr>
              <w:tab/>
            </w:r>
          </w:del>
          <w:del w:id="487" w:author="Marc Lohse" w:date="2009-10-13T16:13:00Z">
            <w:r>
              <w:rPr>
                <w:b w:val="0"/>
                <w:caps w:val="0"/>
                <w:noProof/>
              </w:rPr>
              <w:delText>30</w:delText>
            </w:r>
          </w:del>
        </w:p>
        <w:p w:rsidR="005F1ADC" w:rsidRDefault="00B862CD">
          <w:pPr>
            <w:numPr>
              <w:ins w:id="488" w:author="Marc Lohse" w:date="2009-10-13T15:51:00Z"/>
            </w:numPr>
            <w:rPr>
              <w:ins w:id="489" w:author="Marc Lohse" w:date="2009-10-13T15:51:00Z"/>
            </w:rPr>
          </w:pPr>
          <w:ins w:id="490" w:author="Marc Lohse" w:date="2009-10-13T15:51:00Z">
            <w:r w:rsidRPr="00B862CD">
              <w:rPr>
                <w:rPrChange w:id="491" w:author="Marc Lohse" w:date="2009-10-13T15:51:00Z">
                  <w:rPr>
                    <w:rFonts w:asciiTheme="minorHAnsi" w:hAnsiTheme="minorHAnsi"/>
                    <w:b/>
                    <w:caps/>
                    <w:sz w:val="22"/>
                    <w:szCs w:val="22"/>
                  </w:rPr>
                </w:rPrChange>
              </w:rPr>
              <w:fldChar w:fldCharType="end"/>
            </w:r>
          </w:ins>
        </w:p>
      </w:sdtContent>
      <w:customXmlInsRangeStart w:id="492" w:author="Marc Lohse" w:date="2009-10-13T15:51:00Z"/>
    </w:sdt>
    <w:customXmlInsRangeEnd w:id="492"/>
    <w:p w:rsidR="008F11B8" w:rsidRDefault="008F11B8" w:rsidP="00FB7E0A">
      <w:pPr>
        <w:numPr>
          <w:ins w:id="493" w:author="Marc Lohse" w:date="2009-10-13T15:31:00Z"/>
        </w:numPr>
        <w:rPr>
          <w:ins w:id="494" w:author="Marc Lohse" w:date="2009-10-13T15:34:00Z"/>
          <w:b/>
          <w:sz w:val="32"/>
          <w:lang w:val="en-US"/>
        </w:rPr>
      </w:pPr>
    </w:p>
    <w:p w:rsidR="008F11B8" w:rsidRPr="00447B28" w:rsidRDefault="008F11B8" w:rsidP="00FB7E0A">
      <w:pPr>
        <w:numPr>
          <w:ins w:id="495" w:author="Marc Lohse" w:date="2009-10-13T15:31:00Z"/>
        </w:numPr>
        <w:rPr>
          <w:b/>
          <w:sz w:val="32"/>
          <w:lang w:val="en-US"/>
        </w:rPr>
      </w:pPr>
      <w:ins w:id="496" w:author="Marc Lohse" w:date="2009-10-13T15:34:00Z">
        <w:r>
          <w:rPr>
            <w:b/>
            <w:sz w:val="32"/>
            <w:lang w:val="en-US"/>
          </w:rPr>
          <w:br w:type="page"/>
        </w:r>
      </w:ins>
    </w:p>
    <w:p w:rsidR="00FB7E0A" w:rsidRPr="00447B28" w:rsidDel="008F11B8" w:rsidRDefault="00FB7E0A" w:rsidP="00FB7E0A">
      <w:pPr>
        <w:rPr>
          <w:del w:id="497" w:author="Marc Lohse" w:date="2009-10-13T15:31:00Z"/>
          <w:lang w:val="en-US"/>
        </w:rPr>
      </w:pPr>
      <w:del w:id="498" w:author="Marc Lohse" w:date="2009-10-13T15:31:00Z">
        <w:r w:rsidRPr="00447B28" w:rsidDel="008F11B8">
          <w:rPr>
            <w:highlight w:val="red"/>
            <w:lang w:val="en-US"/>
          </w:rPr>
          <w:delText>PRELIMINARY</w:delText>
        </w:r>
      </w:del>
    </w:p>
    <w:p w:rsidR="00FB7E0A" w:rsidRPr="00447B28" w:rsidRDefault="00FB7E0A" w:rsidP="00FB7E0A">
      <w:pPr>
        <w:pStyle w:val="Heading1"/>
        <w:rPr>
          <w:lang w:val="en-US"/>
        </w:rPr>
      </w:pPr>
      <w:del w:id="499" w:author="Marc Lohse" w:date="2009-10-13T15:31:00Z">
        <w:r w:rsidRPr="00447B28" w:rsidDel="008F11B8">
          <w:rPr>
            <w:lang w:val="en-US"/>
          </w:rPr>
          <w:delText>I</w:delText>
        </w:r>
      </w:del>
      <w:bookmarkStart w:id="500" w:name="_Toc117067356"/>
      <w:bookmarkStart w:id="501" w:name="_Toc117070460"/>
      <w:ins w:id="502" w:author="Marc Lohse" w:date="2009-10-13T15:31:00Z">
        <w:r w:rsidR="008F11B8">
          <w:rPr>
            <w:lang w:val="en-US"/>
          </w:rPr>
          <w:t>I</w:t>
        </w:r>
      </w:ins>
      <w:r w:rsidRPr="00447B28">
        <w:rPr>
          <w:lang w:val="en-US"/>
        </w:rPr>
        <w:t>ntroduction</w:t>
      </w:r>
      <w:bookmarkEnd w:id="500"/>
      <w:bookmarkEnd w:id="501"/>
    </w:p>
    <w:p w:rsidR="00FB7E0A" w:rsidRPr="00447B28" w:rsidRDefault="00FB7E0A" w:rsidP="00FB7E0A">
      <w:pPr>
        <w:rPr>
          <w:lang w:val="en-US"/>
        </w:rPr>
      </w:pPr>
    </w:p>
    <w:p w:rsidR="00FB7E0A" w:rsidRPr="00447B28" w:rsidRDefault="00FB7E0A" w:rsidP="00FB7E0A">
      <w:pPr>
        <w:rPr>
          <w:lang w:val="en-US"/>
        </w:rPr>
      </w:pPr>
      <w:r w:rsidRPr="00447B28">
        <w:rPr>
          <w:lang w:val="en-US"/>
        </w:rPr>
        <w:t>Robin represents an easy to use graphical interface for microarray (</w:t>
      </w:r>
      <w:del w:id="503" w:author="Marc Lohse" w:date="2009-10-13T09:51:00Z">
        <w:r w:rsidRPr="00447B28" w:rsidDel="00F05242">
          <w:rPr>
            <w:lang w:val="en-US"/>
          </w:rPr>
          <w:delText>two-color or</w:delText>
        </w:r>
      </w:del>
      <w:del w:id="504" w:author="Marc Lohse" w:date="2009-10-13T09:52:00Z">
        <w:r w:rsidRPr="00447B28" w:rsidDel="00F05242">
          <w:rPr>
            <w:lang w:val="en-US"/>
          </w:rPr>
          <w:delText xml:space="preserve"> </w:delText>
        </w:r>
      </w:del>
      <w:commentRangeStart w:id="505"/>
      <w:r w:rsidRPr="00447B28">
        <w:rPr>
          <w:lang w:val="en-US"/>
        </w:rPr>
        <w:t>Affymetrix</w:t>
      </w:r>
      <w:commentRangeEnd w:id="505"/>
      <w:ins w:id="506" w:author="Marc Lohse" w:date="2009-10-13T09:52:00Z">
        <w:r>
          <w:rPr>
            <w:lang w:val="en-US"/>
          </w:rPr>
          <w:t xml:space="preserve"> GeneChip, other single channel (e.g. Agilent) and two color)</w:t>
        </w:r>
      </w:ins>
      <w:del w:id="507" w:author="Marc Lohse" w:date="2009-10-13T09:52:00Z">
        <w:r w:rsidDel="00F05242">
          <w:rPr>
            <w:rStyle w:val="CommentReference"/>
            <w:rFonts w:ascii="Liberation Serif" w:eastAsia="DejaVu Sans" w:hAnsi="Liberation Serif"/>
            <w:kern w:val="1"/>
            <w:lang w:val="en-US" w:eastAsia="en-US"/>
          </w:rPr>
          <w:commentReference w:id="505"/>
        </w:r>
        <w:r w:rsidRPr="00447B28" w:rsidDel="00F05242">
          <w:rPr>
            <w:lang w:val="en-US"/>
          </w:rPr>
          <w:delText>)</w:delText>
        </w:r>
      </w:del>
      <w:r w:rsidRPr="00447B28">
        <w:rPr>
          <w:lang w:val="en-US"/>
        </w:rPr>
        <w:t xml:space="preserve"> analysis functions from R/BioConductor. It is available on all Java-enabled computer platforms that are also supported by the R Development team. The main objective of Robin is enabling the individual biologist to use state of the art microarray preprocessing and analysis tools that are provided by the BioConductor project without in-depth knowledge of programming in R. To this end Robin provides documented, standard workflows for the quality assessment, normalization and statistical analysis of microarray data originating from </w:t>
      </w:r>
      <w:del w:id="508" w:author="Björn Usadel" w:date="2009-10-12T18:00:00Z">
        <w:r w:rsidRPr="00447B28" w:rsidDel="00602328">
          <w:rPr>
            <w:lang w:val="en-US"/>
          </w:rPr>
          <w:delText xml:space="preserve">all </w:delText>
        </w:r>
      </w:del>
      <w:ins w:id="509" w:author="Björn Usadel" w:date="2009-10-12T18:00:00Z">
        <w:r>
          <w:rPr>
            <w:lang w:val="en-US"/>
          </w:rPr>
          <w:t>many</w:t>
        </w:r>
        <w:r w:rsidRPr="00447B28">
          <w:rPr>
            <w:lang w:val="en-US"/>
          </w:rPr>
          <w:t xml:space="preserve"> </w:t>
        </w:r>
      </w:ins>
      <w:r w:rsidRPr="00447B28">
        <w:rPr>
          <w:lang w:val="en-US"/>
        </w:rPr>
        <w:t xml:space="preserve">commonly used technical platforms. These workflows should allow for the analysis of most experimental setups that are conducted in microarray experiments carried out in labs around the world. </w:t>
      </w:r>
    </w:p>
    <w:p w:rsidR="00FB7E0A" w:rsidRPr="00447B28" w:rsidRDefault="00FB7E0A" w:rsidP="00FB7E0A">
      <w:pPr>
        <w:rPr>
          <w:lang w:val="en-US"/>
        </w:rPr>
      </w:pPr>
      <w:r w:rsidRPr="00447B28">
        <w:rPr>
          <w:lang w:val="en-US"/>
        </w:rPr>
        <w:t>This manual gives a detailed guideline through the Robin analysis workflows for different types of microarray experiments (e.g. Affymetrix, two color, Agilent single channel…) and explains the concepts and methods of quality assessment, normalization and analysis of differential gene expression. The output that is generated by Robin can directly be imported into meta-analysis tools like MapMan and PageMan for further visualization and analysis of the data in a biological context</w:t>
      </w:r>
      <w:ins w:id="510" w:author="Björn Usadel" w:date="2009-10-12T18:00:00Z">
        <w:r>
          <w:rPr>
            <w:lang w:val="en-US"/>
          </w:rPr>
          <w:t xml:space="preserve"> or into Microsoft Excel</w:t>
        </w:r>
      </w:ins>
      <w:r w:rsidRPr="00447B28">
        <w:rPr>
          <w:lang w:val="en-US"/>
        </w:rPr>
        <w:t>.</w:t>
      </w:r>
    </w:p>
    <w:p w:rsidR="00FB7E0A" w:rsidRPr="00447B28" w:rsidRDefault="00FB7E0A" w:rsidP="00FB7E0A">
      <w:pPr>
        <w:pStyle w:val="Heading2"/>
        <w:rPr>
          <w:lang w:val="en-US"/>
        </w:rPr>
      </w:pPr>
      <w:bookmarkStart w:id="511" w:name="_Toc117067357"/>
      <w:bookmarkStart w:id="512" w:name="_Toc117070461"/>
      <w:r w:rsidRPr="00447B28">
        <w:rPr>
          <w:lang w:val="en-US"/>
        </w:rPr>
        <w:t>In brief: What can Robin do for you?</w:t>
      </w:r>
      <w:bookmarkEnd w:id="511"/>
      <w:bookmarkEnd w:id="512"/>
    </w:p>
    <w:p w:rsidR="00FB7E0A" w:rsidRPr="00447B28" w:rsidRDefault="00FB7E0A" w:rsidP="00FB7E0A">
      <w:pPr>
        <w:rPr>
          <w:lang w:val="en-US"/>
        </w:rPr>
      </w:pPr>
      <w:r w:rsidRPr="00447B28">
        <w:rPr>
          <w:lang w:val="en-US"/>
        </w:rPr>
        <w:t>You can use Robin for…</w:t>
      </w:r>
    </w:p>
    <w:p w:rsidR="00FB7E0A" w:rsidRPr="00447B28" w:rsidRDefault="00FB7E0A" w:rsidP="00FB7E0A">
      <w:pPr>
        <w:numPr>
          <w:ilvl w:val="0"/>
          <w:numId w:val="1"/>
        </w:numPr>
        <w:rPr>
          <w:lang w:val="en-US"/>
        </w:rPr>
      </w:pPr>
      <w:r w:rsidRPr="00447B28">
        <w:rPr>
          <w:lang w:val="en-US"/>
        </w:rPr>
        <w:t>quality assessment of your data</w:t>
      </w:r>
    </w:p>
    <w:p w:rsidR="00FB7E0A" w:rsidRPr="00447B28" w:rsidRDefault="00FB7E0A" w:rsidP="00FB7E0A">
      <w:pPr>
        <w:numPr>
          <w:ilvl w:val="0"/>
          <w:numId w:val="1"/>
        </w:numPr>
        <w:rPr>
          <w:lang w:val="en-US"/>
        </w:rPr>
      </w:pPr>
      <w:r w:rsidRPr="00447B28">
        <w:rPr>
          <w:lang w:val="en-US"/>
        </w:rPr>
        <w:t>normalization of your microarray data</w:t>
      </w:r>
    </w:p>
    <w:p w:rsidR="00FB7E0A" w:rsidRPr="00447B28" w:rsidRDefault="00FB7E0A" w:rsidP="00FB7E0A">
      <w:pPr>
        <w:numPr>
          <w:ilvl w:val="0"/>
          <w:numId w:val="1"/>
        </w:numPr>
        <w:rPr>
          <w:lang w:val="en-US"/>
        </w:rPr>
      </w:pPr>
      <w:r w:rsidRPr="00447B28">
        <w:rPr>
          <w:lang w:val="en-US"/>
        </w:rPr>
        <w:t>detection of differentially expressed genes</w:t>
      </w:r>
    </w:p>
    <w:p w:rsidR="00FB7E0A" w:rsidRPr="00447B28" w:rsidRDefault="00FB7E0A" w:rsidP="00FB7E0A">
      <w:pPr>
        <w:numPr>
          <w:ilvl w:val="0"/>
          <w:numId w:val="1"/>
        </w:numPr>
        <w:rPr>
          <w:lang w:val="en-US"/>
        </w:rPr>
      </w:pPr>
      <w:r w:rsidRPr="00447B28">
        <w:rPr>
          <w:lang w:val="en-US"/>
        </w:rPr>
        <w:t>preparation of the data for an import into MapMan and/or excel</w:t>
      </w:r>
    </w:p>
    <w:p w:rsidR="00FB7E0A" w:rsidRPr="00447B28" w:rsidRDefault="00FB7E0A" w:rsidP="00FB7E0A">
      <w:pPr>
        <w:numPr>
          <w:ilvl w:val="0"/>
          <w:numId w:val="1"/>
        </w:numPr>
        <w:rPr>
          <w:lang w:val="en-US"/>
        </w:rPr>
      </w:pPr>
      <w:r w:rsidRPr="00447B28">
        <w:rPr>
          <w:lang w:val="en-US"/>
        </w:rPr>
        <w:t>generation of informative plots on your experiment</w:t>
      </w:r>
    </w:p>
    <w:p w:rsidR="00FB7E0A" w:rsidRPr="00447B28" w:rsidRDefault="00FB7E0A" w:rsidP="00FB7E0A">
      <w:pPr>
        <w:rPr>
          <w:lang w:val="en-US"/>
        </w:rPr>
      </w:pPr>
    </w:p>
    <w:p w:rsidR="00FB7E0A" w:rsidRPr="00447B28" w:rsidRDefault="00FB7E0A" w:rsidP="00FB7E0A">
      <w:pPr>
        <w:pStyle w:val="Heading1"/>
        <w:rPr>
          <w:lang w:val="en-US"/>
        </w:rPr>
      </w:pPr>
      <w:bookmarkStart w:id="513" w:name="_Toc117067358"/>
      <w:bookmarkStart w:id="514" w:name="_Toc117070462"/>
      <w:r w:rsidRPr="00447B28">
        <w:rPr>
          <w:lang w:val="en-US"/>
        </w:rPr>
        <w:t>Preconditions and Glossary</w:t>
      </w:r>
      <w:bookmarkEnd w:id="513"/>
      <w:bookmarkEnd w:id="514"/>
    </w:p>
    <w:p w:rsidR="00FB7E0A" w:rsidRPr="00447B28" w:rsidRDefault="00FB7E0A" w:rsidP="00FB7E0A">
      <w:pPr>
        <w:pStyle w:val="Heading2"/>
        <w:rPr>
          <w:lang w:val="en-US"/>
        </w:rPr>
      </w:pPr>
      <w:bookmarkStart w:id="515" w:name="_Toc117067359"/>
      <w:bookmarkStart w:id="516" w:name="_Toc117070463"/>
      <w:r w:rsidRPr="00447B28">
        <w:rPr>
          <w:lang w:val="en-US"/>
        </w:rPr>
        <w:t>Commonly used Terms</w:t>
      </w:r>
      <w:bookmarkEnd w:id="515"/>
      <w:bookmarkEnd w:id="516"/>
    </w:p>
    <w:p w:rsidR="00FB7E0A" w:rsidRPr="00447B28" w:rsidRDefault="00FB7E0A" w:rsidP="00FB7E0A">
      <w:pPr>
        <w:rPr>
          <w:lang w:val="en-US"/>
        </w:rPr>
      </w:pPr>
      <w:r w:rsidRPr="00447B28">
        <w:rPr>
          <w:lang w:val="en-US"/>
        </w:rPr>
        <w:t>Robin helps in evaluating microarrays using advanced normalization strategies and statistics from R/BioConductor. Nevertheless, please bear in mind that most statistics and most normalization techniques make some strong assumptions and have some general terminology.</w:t>
      </w:r>
    </w:p>
    <w:p w:rsidR="00FB7E0A" w:rsidRPr="00447B28" w:rsidRDefault="00FB7E0A" w:rsidP="00FB7E0A">
      <w:pPr>
        <w:rPr>
          <w:lang w:val="en-US"/>
        </w:rPr>
      </w:pPr>
      <w:r w:rsidRPr="00447B28">
        <w:rPr>
          <w:lang w:val="en-US"/>
        </w:rPr>
        <w:t xml:space="preserve">When dealing with microarrays, almost always one will deal with values which have been transformed by taking the logarithm to the base of 2. The reason is, that by logging the data, the data becomes roughly normally distributed (Gauss shaped), which then allows using tests, like student’s t-test, making assumption about standard deviations etc.. Unlogged data is almost always </w:t>
      </w:r>
      <w:r w:rsidRPr="00447B28">
        <w:rPr>
          <w:b/>
          <w:lang w:val="en-US"/>
        </w:rPr>
        <w:t>NOT</w:t>
      </w:r>
      <w:r w:rsidRPr="00447B28">
        <w:rPr>
          <w:lang w:val="en-US"/>
        </w:rPr>
        <w:t xml:space="preserve"> normally distributed, meaning t-tests are </w:t>
      </w:r>
      <w:r w:rsidRPr="00447B28">
        <w:rPr>
          <w:b/>
          <w:lang w:val="en-US"/>
        </w:rPr>
        <w:t>NOT</w:t>
      </w:r>
      <w:r w:rsidRPr="00447B28">
        <w:rPr>
          <w:lang w:val="en-US"/>
        </w:rPr>
        <w:t xml:space="preserve"> applicable (even though they might still perform reasonably well). Thus, a difference of 1 unit means a two-fold increase or decrease in expression.</w:t>
      </w:r>
    </w:p>
    <w:p w:rsidR="00FB7E0A" w:rsidRPr="00447B28" w:rsidRDefault="00FB7E0A" w:rsidP="00FB7E0A">
      <w:pPr>
        <w:rPr>
          <w:lang w:val="en-US"/>
        </w:rPr>
      </w:pPr>
      <w:r w:rsidRPr="00447B28">
        <w:rPr>
          <w:lang w:val="en-US"/>
        </w:rPr>
        <w:t xml:space="preserve">Often data is not represented as treatment value and control value, but instead of </w:t>
      </w:r>
      <w:r w:rsidRPr="00447B28">
        <w:rPr>
          <w:b/>
          <w:lang w:val="en-US"/>
        </w:rPr>
        <w:t>M</w:t>
      </w:r>
      <w:r w:rsidRPr="00447B28">
        <w:rPr>
          <w:lang w:val="en-US"/>
        </w:rPr>
        <w:t xml:space="preserve"> and </w:t>
      </w:r>
      <w:r w:rsidRPr="00447B28">
        <w:rPr>
          <w:b/>
          <w:lang w:val="en-US"/>
        </w:rPr>
        <w:t>A</w:t>
      </w:r>
      <w:r w:rsidRPr="00447B28">
        <w:rPr>
          <w:lang w:val="en-US"/>
        </w:rPr>
        <w:t xml:space="preserve">. Here, </w:t>
      </w:r>
      <w:r w:rsidRPr="00447B28">
        <w:rPr>
          <w:b/>
          <w:lang w:val="en-US"/>
        </w:rPr>
        <w:t>M</w:t>
      </w:r>
      <w:r w:rsidRPr="00447B28">
        <w:rPr>
          <w:lang w:val="en-US"/>
        </w:rPr>
        <w:t xml:space="preserve"> stands for treatment</w:t>
      </w:r>
      <w:ins w:id="517" w:author="Björn Usadel" w:date="2009-10-12T18:01:00Z">
        <w:r>
          <w:rPr>
            <w:lang w:val="en-US"/>
          </w:rPr>
          <w:t xml:space="preserve"> </w:t>
        </w:r>
        <w:commentRangeStart w:id="518"/>
        <w:r>
          <w:rPr>
            <w:lang w:val="en-US"/>
          </w:rPr>
          <w:t>minus</w:t>
        </w:r>
        <w:commentRangeEnd w:id="518"/>
        <w:r>
          <w:rPr>
            <w:rStyle w:val="CommentReference"/>
            <w:rFonts w:ascii="Liberation Serif" w:eastAsia="DejaVu Sans" w:hAnsi="Liberation Serif"/>
            <w:kern w:val="1"/>
            <w:lang w:val="en-US" w:eastAsia="en-US"/>
          </w:rPr>
          <w:commentReference w:id="518"/>
        </w:r>
        <w:r>
          <w:rPr>
            <w:lang w:val="en-US"/>
          </w:rPr>
          <w:t xml:space="preserve"> </w:t>
        </w:r>
      </w:ins>
      <w:del w:id="519" w:author="Björn Usadel" w:date="2009-10-12T18:01:00Z">
        <w:r w:rsidRPr="00447B28" w:rsidDel="00602328">
          <w:rPr>
            <w:lang w:val="en-US"/>
          </w:rPr>
          <w:delText>-</w:delText>
        </w:r>
      </w:del>
      <w:r w:rsidRPr="00447B28">
        <w:rPr>
          <w:lang w:val="en-US"/>
        </w:rPr>
        <w:t xml:space="preserve">control (on the log scale, being a division on the normal scale), and </w:t>
      </w:r>
      <w:r w:rsidRPr="00447B28">
        <w:rPr>
          <w:b/>
          <w:lang w:val="en-US"/>
        </w:rPr>
        <w:t>A</w:t>
      </w:r>
      <w:r w:rsidRPr="00447B28">
        <w:rPr>
          <w:lang w:val="en-US"/>
        </w:rPr>
        <w:t xml:space="preserve"> stands for (treatment</w:t>
      </w:r>
      <w:ins w:id="520" w:author="Björn Usadel" w:date="2009-10-12T18:01:00Z">
        <w:r>
          <w:rPr>
            <w:lang w:val="en-US"/>
          </w:rPr>
          <w:t xml:space="preserve"> plus</w:t>
        </w:r>
      </w:ins>
      <w:del w:id="521" w:author="Björn Usadel" w:date="2009-10-12T18:01:00Z">
        <w:r w:rsidRPr="00447B28" w:rsidDel="00602328">
          <w:rPr>
            <w:lang w:val="en-US"/>
          </w:rPr>
          <w:delText>+</w:delText>
        </w:r>
      </w:del>
      <w:r w:rsidRPr="00447B28">
        <w:rPr>
          <w:lang w:val="en-US"/>
        </w:rPr>
        <w:t xml:space="preserve"> control)/2. So </w:t>
      </w:r>
      <w:r w:rsidRPr="00447B28">
        <w:rPr>
          <w:b/>
          <w:lang w:val="en-US"/>
        </w:rPr>
        <w:t>M</w:t>
      </w:r>
      <w:r w:rsidRPr="00447B28">
        <w:rPr>
          <w:lang w:val="en-US"/>
        </w:rPr>
        <w:t xml:space="preserve"> is a measure of your treatment effect and </w:t>
      </w:r>
      <w:r w:rsidRPr="00447B28">
        <w:rPr>
          <w:b/>
          <w:lang w:val="en-US"/>
        </w:rPr>
        <w:t>A</w:t>
      </w:r>
      <w:r w:rsidRPr="00447B28">
        <w:rPr>
          <w:lang w:val="en-US"/>
        </w:rPr>
        <w:t xml:space="preserve"> of the expression level of that gene.</w:t>
      </w:r>
    </w:p>
    <w:p w:rsidR="00FB7E0A" w:rsidRPr="00447B28" w:rsidRDefault="00FB7E0A" w:rsidP="00FB7E0A">
      <w:pPr>
        <w:rPr>
          <w:lang w:val="en-US"/>
        </w:rPr>
      </w:pPr>
      <w:r w:rsidRPr="00447B28">
        <w:rPr>
          <w:lang w:val="en-US"/>
        </w:rPr>
        <w:t xml:space="preserve">(Actually another reason for using M and A values is that it is easier to see if values deviate from the zero line as if they were deviating from a line with a slope of </w:t>
      </w:r>
      <w:commentRangeStart w:id="522"/>
      <w:r w:rsidRPr="00447B28">
        <w:rPr>
          <w:lang w:val="en-US"/>
        </w:rPr>
        <w:t>one</w:t>
      </w:r>
      <w:commentRangeEnd w:id="522"/>
      <w:r>
        <w:rPr>
          <w:rStyle w:val="CommentReference"/>
          <w:rFonts w:ascii="Liberation Serif" w:eastAsia="DejaVu Sans" w:hAnsi="Liberation Serif"/>
          <w:kern w:val="1"/>
          <w:lang w:val="en-US" w:eastAsia="en-US"/>
        </w:rPr>
        <w:commentReference w:id="522"/>
      </w:r>
      <w:r w:rsidRPr="00447B28">
        <w:rPr>
          <w:lang w:val="en-US"/>
        </w:rPr>
        <w:t>.</w:t>
      </w:r>
      <w:ins w:id="523" w:author="Marc Lohse" w:date="2009-10-13T10:30:00Z">
        <w:r>
          <w:rPr>
            <w:lang w:val="en-US"/>
          </w:rPr>
          <w:t xml:space="preserve"> Please see </w:t>
        </w:r>
        <w:r w:rsidR="00B862CD">
          <w:rPr>
            <w:lang w:val="en-US"/>
          </w:rPr>
          <w:fldChar w:fldCharType="begin"/>
        </w:r>
        <w:r>
          <w:rPr>
            <w:lang w:val="en-US"/>
          </w:rPr>
          <w:instrText xml:space="preserve"> REF _Ref117049171 \h </w:instrText>
        </w:r>
      </w:ins>
      <w:r w:rsidR="00D20621" w:rsidRPr="00B862CD">
        <w:rPr>
          <w:lang w:val="en-US"/>
        </w:rPr>
      </w:r>
      <w:r w:rsidR="00B862CD">
        <w:rPr>
          <w:lang w:val="en-US"/>
        </w:rPr>
        <w:fldChar w:fldCharType="separate"/>
      </w:r>
      <w:ins w:id="524" w:author="Marc Lohse" w:date="2009-11-27T15:53:00Z">
        <w:r w:rsidR="000B5EE4">
          <w:t xml:space="preserve">Figure </w:t>
        </w:r>
        <w:r w:rsidR="000B5EE4">
          <w:rPr>
            <w:noProof/>
          </w:rPr>
          <w:t>1</w:t>
        </w:r>
      </w:ins>
      <w:ins w:id="525" w:author="Marc Lohse" w:date="2009-10-13T10:30:00Z">
        <w:r w:rsidR="00B862CD">
          <w:rPr>
            <w:lang w:val="en-US"/>
          </w:rPr>
          <w:fldChar w:fldCharType="end"/>
        </w:r>
      </w:ins>
      <w:r w:rsidRPr="00447B28">
        <w:rPr>
          <w:lang w:val="en-US"/>
        </w:rPr>
        <w:t>)</w:t>
      </w:r>
      <w:ins w:id="526" w:author="Björn Usadel" w:date="2009-10-12T18:02:00Z">
        <w:r>
          <w:rPr>
            <w:lang w:val="en-US"/>
          </w:rPr>
          <w:t xml:space="preserve"> </w:t>
        </w:r>
      </w:ins>
    </w:p>
    <w:p w:rsidR="00FB7E0A" w:rsidRDefault="00FB7E0A" w:rsidP="00FB7E0A">
      <w:pPr>
        <w:numPr>
          <w:ins w:id="527" w:author="Marc Lohse" w:date="2009-10-13T10:25:00Z"/>
        </w:numPr>
        <w:rPr>
          <w:ins w:id="528" w:author="Marc Lohse" w:date="2009-10-13T10:25:00Z"/>
          <w:lang w:val="en-US"/>
        </w:rPr>
      </w:pPr>
    </w:p>
    <w:p w:rsidR="00FB7E0A" w:rsidRDefault="00B862CD" w:rsidP="00FB7E0A">
      <w:pPr>
        <w:numPr>
          <w:ins w:id="529" w:author="Marc Lohse" w:date="2009-10-13T10:25:00Z"/>
        </w:numPr>
        <w:rPr>
          <w:ins w:id="530" w:author="Marc Lohse" w:date="2009-10-13T10:25:00Z"/>
          <w:lang w:val="en-US"/>
        </w:rPr>
      </w:pPr>
      <w:r>
        <w:rPr>
          <w:noProof/>
          <w:lang w:val="en-US"/>
        </w:rPr>
        <w:pict>
          <v:shapetype id="_x0000_t202" coordsize="21600,21600" o:spt="202" path="m0,0l0,21600,21600,21600,21600,0xe">
            <v:stroke joinstyle="miter"/>
            <v:path gradientshapeok="t" o:connecttype="rect"/>
          </v:shapetype>
          <v:shape id="_x0000_s1044" type="#_x0000_t202" style="position:absolute;left:0;text-align:left;margin-left:0;margin-top:204pt;width:431.35pt;height:1in;z-index:251663872" filled="f" stroked="f">
            <v:fill o:detectmouseclick="t"/>
            <v:textbox inset="0,0,0,0">
              <w:txbxContent>
                <w:p w:rsidR="00D20621" w:rsidRDefault="00D20621">
                  <w:pPr>
                    <w:pStyle w:val="Caption"/>
                    <w:pPrChange w:id="531" w:author="Marc Lohse" w:date="2009-10-13T10:26:00Z">
                      <w:pPr/>
                    </w:pPrChange>
                  </w:pPr>
                  <w:bookmarkStart w:id="532" w:name="_Ref117049171"/>
                  <w:ins w:id="533" w:author="Marc Lohse" w:date="2009-10-13T10:26:00Z">
                    <w:r>
                      <w:t xml:space="preserve">Figure </w:t>
                    </w:r>
                    <w:r>
                      <w:fldChar w:fldCharType="begin"/>
                    </w:r>
                    <w:r>
                      <w:instrText xml:space="preserve"> SEQ Figure \* ARABIC </w:instrText>
                    </w:r>
                  </w:ins>
                  <w:r>
                    <w:fldChar w:fldCharType="separate"/>
                  </w:r>
                  <w:ins w:id="534" w:author="Marc Lohse" w:date="2010-03-09T16:50:00Z">
                    <w:r>
                      <w:rPr>
                        <w:noProof/>
                      </w:rPr>
                      <w:t>1</w:t>
                    </w:r>
                  </w:ins>
                  <w:ins w:id="535" w:author="Marc Lohse" w:date="2009-10-13T10:26:00Z">
                    <w:r>
                      <w:fldChar w:fldCharType="end"/>
                    </w:r>
                    <w:bookmarkEnd w:id="532"/>
                    <w:r>
                      <w:t>: Comparison of MA plot versus Scatter plot of normalized expression values.</w:t>
                    </w:r>
                  </w:ins>
                  <w:ins w:id="536" w:author="Marc Lohse" w:date="2009-10-13T10:30:00Z">
                    <w:r>
                      <w:t xml:space="preserve"> The left panel shows an MA plot of the </w:t>
                    </w:r>
                  </w:ins>
                  <w:ins w:id="537" w:author="Marc Lohse" w:date="2009-10-13T10:31:00Z">
                    <w:r>
                      <w:t>log2-fold changes when comparing two chips (M) plotted on the Y axis and the average log2 intensities</w:t>
                    </w:r>
                  </w:ins>
                  <w:ins w:id="538" w:author="Marc Lohse" w:date="2009-10-13T10:32:00Z">
                    <w:r>
                      <w:t xml:space="preserve"> (A) plotted on the X axis. On the right panel the same two chips’ expression values</w:t>
                    </w:r>
                  </w:ins>
                  <w:ins w:id="539" w:author="Marc Lohse" w:date="2009-10-13T10:33:00Z">
                    <w:r>
                      <w:t xml:space="preserve"> have been plotted against each other. The MA plots gives a clearer representation of the cganges in gene expression when comparing the two chips.</w:t>
                    </w:r>
                  </w:ins>
                </w:p>
              </w:txbxContent>
            </v:textbox>
            <w10:wrap type="topAndBottom"/>
          </v:shape>
        </w:pict>
      </w:r>
      <w:ins w:id="540" w:author="Marc Lohse" w:date="2009-10-13T16:28:00Z">
        <w:r w:rsidR="00D20621">
          <w:rPr>
            <w:noProof/>
            <w:lang w:val="en-US" w:eastAsia="en-US"/>
            <w:rPrChange w:id="541" w:author="Unknown">
              <w:rPr>
                <w:rFonts w:asciiTheme="minorHAnsi" w:hAnsiTheme="minorHAnsi"/>
                <w:b/>
                <w:caps/>
                <w:noProof/>
                <w:sz w:val="22"/>
                <w:szCs w:val="22"/>
                <w:lang w:val="en-US" w:eastAsia="en-US"/>
              </w:rPr>
            </w:rPrChange>
          </w:rPr>
          <w:drawing>
            <wp:inline distT="0" distB="0" distL="0" distR="0">
              <wp:extent cx="5486400" cy="2528570"/>
              <wp:effectExtent l="25400" t="0" r="0" b="0"/>
              <wp:docPr id="4" name="Picture 3" descr="MA_vs_c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_vs_catter.png"/>
                      <pic:cNvPicPr/>
                    </pic:nvPicPr>
                    <pic:blipFill>
                      <a:blip r:embed="rId6"/>
                      <a:stretch>
                        <a:fillRect/>
                      </a:stretch>
                    </pic:blipFill>
                    <pic:spPr>
                      <a:xfrm>
                        <a:off x="0" y="0"/>
                        <a:ext cx="5486400" cy="2528570"/>
                      </a:xfrm>
                      <a:prstGeom prst="rect">
                        <a:avLst/>
                      </a:prstGeom>
                    </pic:spPr>
                  </pic:pic>
                </a:graphicData>
              </a:graphic>
            </wp:inline>
          </w:drawing>
        </w:r>
      </w:ins>
    </w:p>
    <w:p w:rsidR="00FB7E0A" w:rsidRPr="00447B28" w:rsidDel="008D6164" w:rsidRDefault="00FB7E0A" w:rsidP="00FB7E0A">
      <w:pPr>
        <w:rPr>
          <w:del w:id="542" w:author="Marc Lohse" w:date="2009-10-13T10:34:00Z"/>
          <w:lang w:val="en-US"/>
        </w:rPr>
      </w:pPr>
    </w:p>
    <w:p w:rsidR="00FB7E0A" w:rsidRPr="00447B28" w:rsidRDefault="00FB7E0A" w:rsidP="00FB7E0A">
      <w:pPr>
        <w:pStyle w:val="Heading2"/>
        <w:rPr>
          <w:lang w:val="en-US"/>
        </w:rPr>
      </w:pPr>
      <w:bookmarkStart w:id="543" w:name="_Toc117067360"/>
      <w:bookmarkStart w:id="544" w:name="_Toc117070464"/>
      <w:r w:rsidRPr="00447B28">
        <w:rPr>
          <w:lang w:val="en-US"/>
        </w:rPr>
        <w:t>Affymetrix Files</w:t>
      </w:r>
      <w:bookmarkEnd w:id="543"/>
      <w:bookmarkEnd w:id="544"/>
    </w:p>
    <w:p w:rsidR="00FB7E0A" w:rsidRPr="00447B28" w:rsidRDefault="00FB7E0A" w:rsidP="00FB7E0A">
      <w:pPr>
        <w:rPr>
          <w:lang w:val="en-US"/>
        </w:rPr>
      </w:pPr>
    </w:p>
    <w:p w:rsidR="00FB7E0A" w:rsidRPr="00447B28" w:rsidRDefault="00FB7E0A" w:rsidP="00FB7E0A">
      <w:pPr>
        <w:rPr>
          <w:lang w:val="en-US"/>
        </w:rPr>
      </w:pPr>
      <w:r w:rsidRPr="00447B28">
        <w:rPr>
          <w:lang w:val="en-US"/>
        </w:rPr>
        <w:t>When dealing with Affymetrix chips, you will be confronted with .CEL and .CDF files, the former describes the scanned intensity for every spot (usually there are 2 times ~11 spots per gene). The CDF file describes where the spots for a probe-set are to be found on the chip, since these are not clustered to compensate for local effects such as bubbles, smears, etc.</w:t>
      </w:r>
    </w:p>
    <w:p w:rsidR="00FB7E0A" w:rsidRPr="00447B28" w:rsidRDefault="00FB7E0A" w:rsidP="00FB7E0A">
      <w:pPr>
        <w:rPr>
          <w:lang w:val="en-US"/>
        </w:rPr>
      </w:pPr>
    </w:p>
    <w:p w:rsidR="00FB7E0A" w:rsidRPr="00447B28" w:rsidRDefault="00FB7E0A" w:rsidP="00FB7E0A">
      <w:pPr>
        <w:pStyle w:val="Heading2"/>
        <w:rPr>
          <w:lang w:val="en-US"/>
        </w:rPr>
      </w:pPr>
      <w:bookmarkStart w:id="545" w:name="_Toc117067361"/>
      <w:bookmarkStart w:id="546" w:name="_Toc117070465"/>
      <w:r w:rsidRPr="00447B28">
        <w:rPr>
          <w:lang w:val="en-US"/>
        </w:rPr>
        <w:t>Other single channel and two color data files</w:t>
      </w:r>
      <w:bookmarkEnd w:id="545"/>
      <w:bookmarkEnd w:id="546"/>
    </w:p>
    <w:p w:rsidR="00FB7E0A" w:rsidRPr="00447B28" w:rsidRDefault="00FB7E0A" w:rsidP="00FB7E0A">
      <w:pPr>
        <w:rPr>
          <w:lang w:val="en-US"/>
        </w:rPr>
      </w:pPr>
      <w:r w:rsidRPr="00447B28">
        <w:rPr>
          <w:lang w:val="en-US"/>
        </w:rPr>
        <w:t xml:space="preserve">Data derived from other microarray experiments may come in a variety of different file formats depending on the microarray scanner hardware and software used. Robin supports direct import of generic file types that contain the data in text files with each column of data points separated by a special character (e.g. semicolon, TAB etc.). Import of generic data is managed by a generic data import dialog that allows you to specify which column contains what kind of data. Using this dialog it should be possible to import arbitrary microarray data. Since the generic import mechanism does not work for some data formats (like the tab-separated raw text files produced by Agilent scanners), customized settings have been supplied to allow import of these formats. Please set the import type on the file import panel according to your </w:t>
      </w:r>
      <w:commentRangeStart w:id="547"/>
      <w:del w:id="548" w:author="Marc Lohse" w:date="2009-10-13T10:36:00Z">
        <w:r w:rsidRPr="00447B28" w:rsidDel="00AD06E7">
          <w:rPr>
            <w:lang w:val="en-US"/>
          </w:rPr>
          <w:delText>data</w:delText>
        </w:r>
        <w:commentRangeEnd w:id="547"/>
        <w:r w:rsidDel="00AD06E7">
          <w:rPr>
            <w:rStyle w:val="CommentReference"/>
            <w:rFonts w:ascii="Liberation Serif" w:eastAsia="DejaVu Sans" w:hAnsi="Liberation Serif"/>
            <w:kern w:val="1"/>
            <w:lang w:val="en-US" w:eastAsia="en-US"/>
          </w:rPr>
          <w:commentReference w:id="547"/>
        </w:r>
        <w:r w:rsidRPr="00447B28" w:rsidDel="00AD06E7">
          <w:rPr>
            <w:lang w:val="en-US"/>
          </w:rPr>
          <w:delText xml:space="preserve"> </w:delText>
        </w:r>
      </w:del>
      <w:ins w:id="549" w:author="Marc Lohse" w:date="2009-10-13T10:36:00Z">
        <w:r>
          <w:rPr>
            <w:lang w:val="en-US"/>
          </w:rPr>
          <w:t>microarray data</w:t>
        </w:r>
        <w:r w:rsidRPr="00447B28">
          <w:rPr>
            <w:lang w:val="en-US"/>
          </w:rPr>
          <w:t xml:space="preserve"> </w:t>
        </w:r>
      </w:ins>
      <w:r w:rsidRPr="00447B28">
        <w:rPr>
          <w:lang w:val="en-US"/>
        </w:rPr>
        <w:t>type if it is listed. If not, try generic import settings. If these fail we will be happy to create a customized filter for your data, if you supply us with a sample of the format. When working with generic data you’ll also have to know the layout of the chips you want to analyse – presets for commonly used chip types are already included in Robin. This list can be completed with your custom layouts.</w:t>
      </w:r>
    </w:p>
    <w:p w:rsidR="00FB7E0A" w:rsidRPr="00447B28" w:rsidRDefault="00FB7E0A" w:rsidP="00FB7E0A">
      <w:pPr>
        <w:rPr>
          <w:lang w:val="en-US"/>
        </w:rPr>
      </w:pPr>
    </w:p>
    <w:p w:rsidR="00FB7E0A" w:rsidRPr="00447B28" w:rsidRDefault="00FB7E0A" w:rsidP="00FB7E0A">
      <w:pPr>
        <w:pStyle w:val="Heading2"/>
        <w:rPr>
          <w:lang w:val="en-US"/>
        </w:rPr>
      </w:pPr>
      <w:bookmarkStart w:id="550" w:name="_Toc117067362"/>
      <w:bookmarkStart w:id="551" w:name="_Toc117070466"/>
      <w:r w:rsidRPr="00447B28">
        <w:rPr>
          <w:lang w:val="en-US"/>
        </w:rPr>
        <w:t>Assumptions</w:t>
      </w:r>
      <w:bookmarkEnd w:id="550"/>
      <w:bookmarkEnd w:id="551"/>
    </w:p>
    <w:p w:rsidR="00FB7E0A" w:rsidRPr="00447B28" w:rsidRDefault="00FB7E0A" w:rsidP="00FB7E0A">
      <w:pPr>
        <w:rPr>
          <w:lang w:val="en-US"/>
        </w:rPr>
      </w:pPr>
      <w:r w:rsidRPr="00447B28">
        <w:rPr>
          <w:lang w:val="en-US"/>
        </w:rPr>
        <w:t>The strongest assumption probably being, that not much changes in your experiment. I.e. the assumption is that let’s say not more than 5, 10 % of your genes are changing and that thus everything is comparable.</w:t>
      </w:r>
    </w:p>
    <w:p w:rsidR="00FB7E0A" w:rsidRPr="00447B28" w:rsidRDefault="00FB7E0A" w:rsidP="00FB7E0A">
      <w:pPr>
        <w:rPr>
          <w:lang w:val="en-US"/>
        </w:rPr>
      </w:pPr>
      <w:r w:rsidRPr="00447B28">
        <w:rPr>
          <w:lang w:val="en-US"/>
        </w:rPr>
        <w:t xml:space="preserve">If this assumption is violated, you may not get satisfactory results, or worse wrong results. To demonstrate this issue, just consider the probably oldest, easiest </w:t>
      </w:r>
      <w:del w:id="552" w:author="Björn Usadel" w:date="2009-10-12T18:04:00Z">
        <w:r w:rsidRPr="00447B28" w:rsidDel="00602328">
          <w:rPr>
            <w:lang w:val="en-US"/>
          </w:rPr>
          <w:delText xml:space="preserve">(and obsolete) </w:delText>
        </w:r>
      </w:del>
      <w:r w:rsidRPr="00447B28">
        <w:rPr>
          <w:lang w:val="en-US"/>
        </w:rPr>
        <w:t>normalization, namely median cent</w:t>
      </w:r>
      <w:ins w:id="553" w:author="Björn Usadel" w:date="2009-10-12T18:04:00Z">
        <w:r>
          <w:rPr>
            <w:lang w:val="en-US"/>
          </w:rPr>
          <w:t>e</w:t>
        </w:r>
      </w:ins>
      <w:r w:rsidRPr="00447B28">
        <w:rPr>
          <w:lang w:val="en-US"/>
        </w:rPr>
        <w:t>ring. Here, one just subtracts the median of one experiment from each data point. In this extreme example, Gene1 and Gene2 are completely switched off.</w:t>
      </w:r>
    </w:p>
    <w:p w:rsidR="00FB7E0A" w:rsidRPr="00447B28" w:rsidDel="00DF0874" w:rsidRDefault="00FB7E0A" w:rsidP="00FB7E0A">
      <w:pPr>
        <w:rPr>
          <w:del w:id="554" w:author="Marc Lohse" w:date="2009-10-13T10:36:00Z"/>
          <w:lang w:val="en-US"/>
        </w:rPr>
      </w:pPr>
    </w:p>
    <w:p w:rsidR="00FB7E0A" w:rsidRPr="00447B28" w:rsidDel="00DF0874" w:rsidRDefault="00FB7E0A" w:rsidP="00FB7E0A">
      <w:pPr>
        <w:rPr>
          <w:del w:id="555" w:author="Marc Lohse" w:date="2009-10-13T10:36:00Z"/>
          <w:lang w:val="en-US"/>
        </w:rPr>
      </w:pPr>
    </w:p>
    <w:p w:rsidR="00FB7E0A" w:rsidRPr="00447B28" w:rsidRDefault="00FB7E0A" w:rsidP="00FB7E0A">
      <w:pPr>
        <w:rPr>
          <w:lang w:val="en-US"/>
        </w:rPr>
      </w:pPr>
    </w:p>
    <w:tbl>
      <w:tblPr>
        <w:tblW w:w="3600" w:type="dxa"/>
        <w:tblInd w:w="55" w:type="dxa"/>
        <w:tblCellMar>
          <w:left w:w="70" w:type="dxa"/>
          <w:right w:w="70" w:type="dxa"/>
        </w:tblCellMar>
        <w:tblLook w:val="0000"/>
      </w:tblPr>
      <w:tblGrid>
        <w:gridCol w:w="1200"/>
        <w:gridCol w:w="1200"/>
        <w:gridCol w:w="1200"/>
      </w:tblGrid>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p>
        </w:tc>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XP1</w:t>
            </w:r>
          </w:p>
        </w:tc>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XP2</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Gene1</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10.2</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0</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Gene2</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3.2</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0</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Gene3</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4.5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4.7</w:t>
            </w:r>
          </w:p>
        </w:tc>
      </w:tr>
      <w:tr w:rsidR="00FB7E0A" w:rsidRPr="00447B28">
        <w:trPr>
          <w:trHeight w:val="31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Gene4</w:t>
            </w:r>
          </w:p>
        </w:tc>
        <w:tc>
          <w:tcPr>
            <w:tcW w:w="1200" w:type="dxa"/>
            <w:tcBorders>
              <w:top w:val="nil"/>
              <w:left w:val="nil"/>
              <w:bottom w:val="nil"/>
              <w:right w:val="nil"/>
            </w:tcBorders>
            <w:shd w:val="clear" w:color="auto" w:fill="auto"/>
            <w:noWrap/>
            <w:vAlign w:val="bottom"/>
          </w:tcPr>
          <w:p w:rsidR="00FB7E0A" w:rsidRPr="00447B28" w:rsidRDefault="00FB7E0A">
            <w:pPr>
              <w:jc w:val="right"/>
              <w:rPr>
                <w:lang w:val="en-US"/>
              </w:rPr>
            </w:pPr>
            <w:r w:rsidRPr="00447B28">
              <w:rPr>
                <w:lang w:val="en-US"/>
              </w:rPr>
              <w:t>7.8</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7.9</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9.9</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9.8</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Gene6</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10.2</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median</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8.85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6.3</w:t>
            </w:r>
          </w:p>
        </w:tc>
      </w:tr>
    </w:tbl>
    <w:p w:rsidR="00FB7E0A" w:rsidRPr="00447B28" w:rsidRDefault="00FB7E0A" w:rsidP="00FB7E0A">
      <w:pPr>
        <w:rPr>
          <w:lang w:val="en-US"/>
        </w:rPr>
      </w:pPr>
      <w:r w:rsidRPr="00447B28">
        <w:rPr>
          <w:lang w:val="en-US"/>
        </w:rPr>
        <w:t>Table 1: Experiment before normalization</w:t>
      </w:r>
    </w:p>
    <w:p w:rsidR="00FB7E0A" w:rsidRPr="00447B28" w:rsidRDefault="00FB7E0A" w:rsidP="00FB7E0A">
      <w:pPr>
        <w:rPr>
          <w:lang w:val="en-US"/>
        </w:rPr>
      </w:pPr>
    </w:p>
    <w:p w:rsidR="00FB7E0A" w:rsidRPr="00447B28" w:rsidDel="00DF0874" w:rsidRDefault="00FB7E0A" w:rsidP="00FB7E0A">
      <w:pPr>
        <w:rPr>
          <w:del w:id="556" w:author="Marc Lohse" w:date="2009-10-13T10:36:00Z"/>
          <w:lang w:val="en-US"/>
        </w:rPr>
      </w:pPr>
    </w:p>
    <w:p w:rsidR="00FB7E0A" w:rsidRPr="00447B28" w:rsidDel="00DF0874" w:rsidRDefault="00FB7E0A" w:rsidP="00FB7E0A">
      <w:pPr>
        <w:rPr>
          <w:del w:id="557" w:author="Marc Lohse" w:date="2009-10-13T10:36:00Z"/>
          <w:lang w:val="en-US"/>
        </w:rPr>
      </w:pPr>
    </w:p>
    <w:p w:rsidR="00FB7E0A" w:rsidRPr="00447B28" w:rsidRDefault="00FB7E0A" w:rsidP="00FB7E0A">
      <w:pPr>
        <w:rPr>
          <w:lang w:val="en-US"/>
        </w:rPr>
      </w:pPr>
    </w:p>
    <w:tbl>
      <w:tblPr>
        <w:tblW w:w="3600" w:type="dxa"/>
        <w:tblInd w:w="55" w:type="dxa"/>
        <w:tblCellMar>
          <w:left w:w="70" w:type="dxa"/>
          <w:right w:w="70" w:type="dxa"/>
        </w:tblCellMar>
        <w:tblLook w:val="0000"/>
      </w:tblPr>
      <w:tblGrid>
        <w:gridCol w:w="1200"/>
        <w:gridCol w:w="1200"/>
        <w:gridCol w:w="1200"/>
      </w:tblGrid>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p>
        </w:tc>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XP1</w:t>
            </w:r>
          </w:p>
        </w:tc>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XP2</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Gene1</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1.35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-6.3</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Gene2</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-5.65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-6.3</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Gene3</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-4.35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-1.6</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Gene4</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1.6</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1.05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3.5</w:t>
            </w:r>
          </w:p>
        </w:tc>
      </w:tr>
      <w:tr w:rsidR="00FB7E0A" w:rsidRPr="00447B28">
        <w:trPr>
          <w:trHeight w:val="255"/>
        </w:trPr>
        <w:tc>
          <w:tcPr>
            <w:tcW w:w="1200" w:type="dxa"/>
            <w:tcBorders>
              <w:top w:val="nil"/>
              <w:left w:val="nil"/>
              <w:bottom w:val="nil"/>
              <w:right w:val="nil"/>
            </w:tcBorders>
            <w:shd w:val="clear" w:color="auto" w:fill="auto"/>
            <w:noWrap/>
            <w:vAlign w:val="bottom"/>
          </w:tcPr>
          <w:p w:rsidR="00FB7E0A" w:rsidRPr="00447B28" w:rsidRDefault="00FB7E0A">
            <w:pPr>
              <w:rPr>
                <w:rFonts w:ascii="Arial" w:hAnsi="Arial" w:cs="Arial"/>
                <w:sz w:val="20"/>
                <w:szCs w:val="20"/>
                <w:lang w:val="en-US"/>
              </w:rPr>
            </w:pPr>
            <w:r w:rsidRPr="00447B28">
              <w:rPr>
                <w:rFonts w:ascii="Arial" w:hAnsi="Arial" w:cs="Arial"/>
                <w:sz w:val="20"/>
                <w:szCs w:val="20"/>
                <w:lang w:val="en-US"/>
              </w:rPr>
              <w:t>Gene6</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1.15</w:t>
            </w:r>
          </w:p>
        </w:tc>
        <w:tc>
          <w:tcPr>
            <w:tcW w:w="1200" w:type="dxa"/>
            <w:tcBorders>
              <w:top w:val="nil"/>
              <w:left w:val="nil"/>
              <w:bottom w:val="nil"/>
              <w:right w:val="nil"/>
            </w:tcBorders>
            <w:shd w:val="clear" w:color="auto" w:fill="auto"/>
            <w:noWrap/>
            <w:vAlign w:val="bottom"/>
          </w:tcPr>
          <w:p w:rsidR="00FB7E0A" w:rsidRPr="00447B28" w:rsidRDefault="00FB7E0A">
            <w:pPr>
              <w:jc w:val="right"/>
              <w:rPr>
                <w:rFonts w:ascii="Arial" w:hAnsi="Arial" w:cs="Arial"/>
                <w:sz w:val="20"/>
                <w:szCs w:val="20"/>
                <w:lang w:val="en-US"/>
              </w:rPr>
            </w:pPr>
            <w:r w:rsidRPr="00447B28">
              <w:rPr>
                <w:rFonts w:ascii="Arial" w:hAnsi="Arial" w:cs="Arial"/>
                <w:sz w:val="20"/>
                <w:szCs w:val="20"/>
                <w:lang w:val="en-US"/>
              </w:rPr>
              <w:t>3.9</w:t>
            </w:r>
          </w:p>
        </w:tc>
      </w:tr>
    </w:tbl>
    <w:p w:rsidR="00FB7E0A" w:rsidRPr="00447B28" w:rsidRDefault="00FB7E0A" w:rsidP="00FB7E0A">
      <w:pPr>
        <w:rPr>
          <w:lang w:val="en-US"/>
        </w:rPr>
      </w:pPr>
      <w:r w:rsidRPr="00447B28">
        <w:rPr>
          <w:lang w:val="en-US"/>
        </w:rPr>
        <w:t xml:space="preserve"> Table 2: Experiment after normalization</w:t>
      </w:r>
    </w:p>
    <w:p w:rsidR="00FB7E0A" w:rsidRPr="00447B28" w:rsidRDefault="00FB7E0A" w:rsidP="00FB7E0A">
      <w:pPr>
        <w:rPr>
          <w:lang w:val="en-US"/>
        </w:rPr>
      </w:pPr>
    </w:p>
    <w:p w:rsidR="00FB7E0A" w:rsidRPr="00447B28" w:rsidRDefault="00FB7E0A" w:rsidP="00FB7E0A">
      <w:pPr>
        <w:rPr>
          <w:lang w:val="en-US"/>
        </w:rPr>
      </w:pPr>
      <w:r w:rsidRPr="00447B28">
        <w:rPr>
          <w:lang w:val="en-US"/>
        </w:rPr>
        <w:t>As an effect, Genes 5 and 6 seem to be upregulated, even though they were unchanged. These effects would disappear in this case, if also some genes were turned on, which often might be the case, but if you have strong suspicions, that very many genes change, and/or that these change in one direction only, you might have to consult an expert statistician.</w:t>
      </w:r>
    </w:p>
    <w:p w:rsidR="00FB7E0A" w:rsidRPr="00447B28" w:rsidRDefault="00FB7E0A" w:rsidP="00FB7E0A">
      <w:pPr>
        <w:rPr>
          <w:lang w:val="en-US"/>
        </w:rPr>
      </w:pPr>
    </w:p>
    <w:p w:rsidR="00FB7E0A" w:rsidRPr="00447B28" w:rsidRDefault="00FB7E0A" w:rsidP="00FB7E0A">
      <w:pPr>
        <w:pStyle w:val="Heading1"/>
        <w:rPr>
          <w:lang w:val="en-US"/>
        </w:rPr>
      </w:pPr>
      <w:bookmarkStart w:id="558" w:name="_Toc117067363"/>
      <w:bookmarkStart w:id="559" w:name="_Toc117070467"/>
      <w:r w:rsidRPr="00447B28">
        <w:rPr>
          <w:lang w:val="en-US"/>
        </w:rPr>
        <w:t>Walkthroughs</w:t>
      </w:r>
      <w:bookmarkEnd w:id="558"/>
      <w:bookmarkEnd w:id="559"/>
    </w:p>
    <w:p w:rsidR="00FB7E0A" w:rsidRDefault="00FB7E0A" w:rsidP="00FB7E0A">
      <w:pPr>
        <w:rPr>
          <w:ins w:id="560" w:author="Marc Lohse" w:date="2010-03-09T10:05:00Z"/>
          <w:lang w:val="en-US"/>
        </w:rPr>
      </w:pPr>
      <w:r w:rsidRPr="00447B28">
        <w:rPr>
          <w:lang w:val="en-US"/>
        </w:rPr>
        <w:t>The following sections of the manual provide step-by-step walkthroughs through microarray data analysis using Robin. Since Affymetrix data analysis is the most common task it is described in all detail. The workflows for two color and generic single channel analysis resemble the Affymetrix workflow and are hence described in an abbreviated fashion, focusing on the steps that are different from the Affymetrix analysis procedure.</w:t>
      </w:r>
    </w:p>
    <w:p w:rsidR="00CE0677" w:rsidRDefault="00CE0677" w:rsidP="00FB7E0A">
      <w:pPr>
        <w:numPr>
          <w:ins w:id="561" w:author="Marc Lohse" w:date="2010-03-09T10:05:00Z"/>
        </w:numPr>
        <w:rPr>
          <w:ins w:id="562" w:author="Marc Lohse" w:date="2010-03-09T10:05:00Z"/>
          <w:lang w:val="en-US"/>
        </w:rPr>
      </w:pPr>
    </w:p>
    <w:p w:rsidR="00DA0203" w:rsidRDefault="00CE0677" w:rsidP="00FB7E0A">
      <w:pPr>
        <w:numPr>
          <w:ins w:id="563" w:author="Marc Lohse" w:date="2010-03-09T10:52:00Z"/>
        </w:numPr>
        <w:rPr>
          <w:ins w:id="564" w:author="Marc Lohse" w:date="2010-03-09T10:52:00Z"/>
          <w:lang w:val="en-US"/>
        </w:rPr>
      </w:pPr>
      <w:ins w:id="565" w:author="Marc Lohse" w:date="2010-03-09T10:05:00Z">
        <w:r>
          <w:rPr>
            <w:lang w:val="en-US"/>
          </w:rPr>
          <w:t xml:space="preserve">A common step at the beginning of all workflows is choosing the project directory. This directory will be used to store all data and results related to the analysis at hand. If you want to continue or modify </w:t>
        </w:r>
      </w:ins>
      <w:ins w:id="566" w:author="Marc Lohse" w:date="2010-03-09T10:07:00Z">
        <w:r>
          <w:rPr>
            <w:lang w:val="en-US"/>
          </w:rPr>
          <w:t>a previous</w:t>
        </w:r>
      </w:ins>
      <w:ins w:id="567" w:author="Marc Lohse" w:date="2010-03-09T10:05:00Z">
        <w:r>
          <w:rPr>
            <w:lang w:val="en-US"/>
          </w:rPr>
          <w:t xml:space="preserve"> analysis, you can do that by simply choosing </w:t>
        </w:r>
      </w:ins>
      <w:ins w:id="568" w:author="Marc Lohse" w:date="2010-03-09T10:07:00Z">
        <w:r>
          <w:rPr>
            <w:lang w:val="en-US"/>
          </w:rPr>
          <w:t xml:space="preserve">an existing project directory. Robin will import the data and settings from </w:t>
        </w:r>
      </w:ins>
      <w:ins w:id="569" w:author="Marc Lohse" w:date="2010-03-09T10:08:00Z">
        <w:r>
          <w:rPr>
            <w:lang w:val="en-US"/>
          </w:rPr>
          <w:t xml:space="preserve">the project folder allowing you to conveniently modify the settings and run a new analysis. To distinguish the new analysis results from the imported data, Robin </w:t>
        </w:r>
      </w:ins>
      <w:ins w:id="570" w:author="Marc Lohse" w:date="2010-03-09T10:10:00Z">
        <w:r>
          <w:rPr>
            <w:lang w:val="en-US"/>
          </w:rPr>
          <w:t>requires</w:t>
        </w:r>
      </w:ins>
      <w:ins w:id="571" w:author="Marc Lohse" w:date="2010-03-09T10:08:00Z">
        <w:r>
          <w:rPr>
            <w:lang w:val="en-US"/>
          </w:rPr>
          <w:t xml:space="preserve"> you to spe</w:t>
        </w:r>
      </w:ins>
      <w:ins w:id="572" w:author="Marc Lohse" w:date="2010-03-09T10:10:00Z">
        <w:r>
          <w:rPr>
            <w:lang w:val="en-US"/>
          </w:rPr>
          <w:t xml:space="preserve">cify a name extension that will be appended to the imported project’s name to generate a new folder holding the results of the modified analysis run. If you import e.g. project AFFYTEST and specify </w:t>
        </w:r>
      </w:ins>
      <w:ins w:id="573" w:author="Marc Lohse" w:date="2010-03-09T10:11:00Z">
        <w:r>
          <w:rPr>
            <w:lang w:val="en-US"/>
          </w:rPr>
          <w:t>“NEW” to be the extension, the new results will be placed into the directory AFFYTEST_NEW</w:t>
        </w:r>
      </w:ins>
      <w:ins w:id="574" w:author="Marc Lohse" w:date="2010-03-09T10:15:00Z">
        <w:r>
          <w:rPr>
            <w:lang w:val="en-US"/>
          </w:rPr>
          <w:t xml:space="preserve"> to make sure that previous results won’t be overwritten.</w:t>
        </w:r>
      </w:ins>
    </w:p>
    <w:p w:rsidR="00DA0203" w:rsidRDefault="00B862CD" w:rsidP="00FB7E0A">
      <w:pPr>
        <w:numPr>
          <w:ins w:id="575" w:author="Marc Lohse" w:date="2010-03-09T10:48:00Z"/>
        </w:numPr>
        <w:rPr>
          <w:ins w:id="576" w:author="Marc Lohse" w:date="2010-03-09T10:48:00Z"/>
          <w:lang w:val="en-US"/>
        </w:rPr>
      </w:pPr>
      <w:ins w:id="577" w:author="Marc Lohse" w:date="2010-03-09T10:48:00Z">
        <w:r>
          <w:rPr>
            <w:noProof/>
            <w:lang w:val="en-US" w:eastAsia="en-US"/>
          </w:rPr>
          <w:pict>
            <v:shape id="_x0000_s1055" type="#_x0000_t202" style="position:absolute;left:0;text-align:left;margin-left:0;margin-top:16.15pt;width:431.6pt;height:71.6pt;z-index:251664896;mso-wrap-edited:f;mso-position-horizontal:absolute;mso-position-vertical:absolute" wrapcoords="-37 0 -37 21403 21637 21403 21637 0 -37 0" fillcolor="#d8d8d8" strokecolor="#5a5a5a">
              <v:fill o:detectmouseclick="t"/>
              <v:stroke dashstyle="dash"/>
              <v:textbox style="mso-next-textbox:#_x0000_s1056" inset=",7.2pt,,7.2pt">
                <w:txbxContent>
                  <w:p w:rsidR="00D20621" w:rsidRPr="00951A06" w:rsidRDefault="00D20621" w:rsidP="00DA0203">
                    <w:pPr>
                      <w:rPr>
                        <w:lang w:val="en-US"/>
                      </w:rPr>
                    </w:pPr>
                    <w:r w:rsidRPr="00951A06">
                      <w:rPr>
                        <w:b/>
                        <w:lang w:val="en-US"/>
                      </w:rPr>
                      <w:t>PLEASE NOTE</w:t>
                    </w:r>
                    <w:del w:id="578" w:author="Marc Lohse" w:date="2010-03-09T10:49:00Z">
                      <w:r w:rsidRPr="00951A06" w:rsidDel="00DA0203">
                        <w:rPr>
                          <w:lang w:val="en-US"/>
                        </w:rPr>
                        <w:delText>: The direction of the arrow specifies the direction of the comparison. When the arrow points from the wildtype to the mutant this should be read as “wildtype minus mutant”. Genes showing a higher expression in the mutant when compared to the wildtype will accordingly yield a negative log2-fold change value as a result!</w:delText>
                      </w:r>
                    </w:del>
                    <w:ins w:id="579" w:author="Marc Lohse" w:date="2010-03-09T10:49:00Z">
                      <w:r>
                        <w:rPr>
                          <w:lang w:val="en-US"/>
                        </w:rPr>
                        <w:t xml:space="preserve"> that the project import feature only works with analysis projects that </w:t>
                      </w:r>
                    </w:ins>
                  </w:p>
                  <w:p w:rsidR="00D20621" w:rsidRDefault="00D20621" w:rsidP="00DA0203">
                    <w:ins w:id="580" w:author="Marc Lohse" w:date="2010-03-09T10:49:00Z">
                      <w:r>
                        <w:t xml:space="preserve">have been generated using Robin version </w:t>
                      </w:r>
                      <w:r w:rsidRPr="00B862CD">
                        <w:rPr>
                          <w:rPrChange w:id="581" w:author="Marc Lohse" w:date="2010-03-09T11:49:00Z">
                            <w:rPr>
                              <w:highlight w:val="yellow"/>
                            </w:rPr>
                          </w:rPrChange>
                        </w:rPr>
                        <w:t>1.1</w:t>
                      </w:r>
                    </w:ins>
                    <w:ins w:id="582" w:author="Marc Lohse" w:date="2010-03-09T10:50:00Z">
                      <w:r>
                        <w:t xml:space="preserve"> or higher. Trying to import a project from an older version will generate an error message.</w:t>
                      </w:r>
                    </w:ins>
                    <w:ins w:id="583" w:author="Marc Lohse" w:date="2010-03-09T10:53:00Z">
                      <w:r>
                        <w:t xml:space="preserve"> The version number is always displayed in the title bar of Robin’s main window.</w:t>
                      </w:r>
                    </w:ins>
                  </w:p>
                </w:txbxContent>
              </v:textbox>
              <w10:wrap type="topAndBottom"/>
            </v:shape>
          </w:pict>
        </w:r>
      </w:ins>
    </w:p>
    <w:p w:rsidR="00DA0203" w:rsidRPr="00447B28" w:rsidRDefault="00B862CD" w:rsidP="00FB7E0A">
      <w:pPr>
        <w:numPr>
          <w:ins w:id="584" w:author="Marc Lohse" w:date="2010-03-09T10:48:00Z"/>
        </w:numPr>
        <w:rPr>
          <w:lang w:val="en-US"/>
        </w:rPr>
      </w:pPr>
      <w:r>
        <w:rPr>
          <w:noProof/>
          <w:lang w:val="en-US" w:eastAsia="en-US"/>
        </w:rPr>
        <w:pict>
          <v:shape id="_x0000_s1056" type="#_x0000_t202" style="position:absolute;left:0;text-align:left;margin-left:6in;margin-top:92.5pt;width:1in;height:1in;z-index:251665920;mso-wrap-edited:f" wrapcoords="0 0 21600 0 21600 21600 0 21600 0 0" filled="f" stroked="f" strokecolor="red" strokeweight="3.5pt">
            <v:fill o:detectmouseclick="t"/>
            <v:stroke opacity="41288f"/>
            <v:shadow on="t" opacity="22938f" mv:blur="38100f" offset="0,2pt"/>
            <v:textbox inset=",7.2pt,,7.2pt">
              <w:txbxContent/>
            </v:textbox>
            <w10:wrap type="tight"/>
          </v:shape>
        </w:pict>
      </w:r>
    </w:p>
    <w:p w:rsidR="00FB7E0A" w:rsidRPr="00447B28" w:rsidRDefault="00FB7E0A" w:rsidP="00FB7E0A">
      <w:pPr>
        <w:pStyle w:val="Heading2"/>
        <w:rPr>
          <w:lang w:val="en-US"/>
        </w:rPr>
      </w:pPr>
      <w:bookmarkStart w:id="585" w:name="_Toc117067364"/>
      <w:bookmarkStart w:id="586" w:name="_Toc117070468"/>
      <w:r w:rsidRPr="00447B28">
        <w:rPr>
          <w:lang w:val="en-US"/>
        </w:rPr>
        <w:t>Using Robin to analyze Affymetrix microarray data</w:t>
      </w:r>
      <w:bookmarkEnd w:id="585"/>
      <w:bookmarkEnd w:id="586"/>
    </w:p>
    <w:p w:rsidR="00FB7E0A" w:rsidRPr="00447B28" w:rsidRDefault="00FB7E0A" w:rsidP="00FB7E0A">
      <w:pPr>
        <w:rPr>
          <w:lang w:val="en-US"/>
        </w:rPr>
      </w:pPr>
    </w:p>
    <w:p w:rsidR="00FB7E0A" w:rsidRPr="00447B28" w:rsidRDefault="00FB7E0A" w:rsidP="00FB7E0A">
      <w:pPr>
        <w:rPr>
          <w:lang w:val="en-US"/>
        </w:rPr>
      </w:pPr>
      <w:r w:rsidRPr="00447B28">
        <w:rPr>
          <w:lang w:val="en-US"/>
        </w:rPr>
        <w:t>Firstly, when using Robin, you have to localize your CEL files. Robin comes preinstalled with specialized CDF files for a small selection of organisms (arabidopsis</w:t>
      </w:r>
      <w:ins w:id="587" w:author="Björn Usadel" w:date="2009-10-12T18:05:00Z">
        <w:r>
          <w:rPr>
            <w:lang w:val="en-US"/>
          </w:rPr>
          <w:t>,</w:t>
        </w:r>
      </w:ins>
      <w:r w:rsidRPr="00447B28">
        <w:rPr>
          <w:lang w:val="en-US"/>
        </w:rPr>
        <w:t xml:space="preserve"> maize, lotus, yeast etc.), when dealing with other organisms, you will need an internet connection, so Robin can use the Bioconductor framework to install missing CDF files. The INFO button can be used to display some details about the imported CEL files such as microarray type, algorithm parameters and all the technical data included in the header section of the CEL file.</w:t>
      </w:r>
    </w:p>
    <w:p w:rsidR="00FB7E0A" w:rsidRPr="00447B28" w:rsidRDefault="00FB7E0A" w:rsidP="00FB7E0A">
      <w:pPr>
        <w:rPr>
          <w:lang w:val="en-US"/>
        </w:rPr>
      </w:pPr>
    </w:p>
    <w:p w:rsidR="00FB7E0A" w:rsidRPr="00447B28" w:rsidRDefault="00876A7D" w:rsidP="00FB7E0A">
      <w:pPr>
        <w:keepNext/>
        <w:rPr>
          <w:lang w:val="en-US"/>
        </w:rPr>
      </w:pPr>
      <w:r>
        <w:rPr>
          <w:noProof/>
          <w:lang w:val="en-US" w:eastAsia="en-US"/>
        </w:rPr>
        <w:drawing>
          <wp:inline distT="0" distB="0" distL="0" distR="0">
            <wp:extent cx="5478145" cy="3894455"/>
            <wp:effectExtent l="50800" t="25400" r="33655" b="17145"/>
            <wp:docPr id="30" name="Picture 1" descr="fig1_celfil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_celfiles.tiff"/>
                    <pic:cNvPicPr>
                      <a:picLocks noChangeAspect="1" noChangeArrowheads="1"/>
                    </pic:cNvPicPr>
                  </pic:nvPicPr>
                  <pic:blipFill>
                    <a:blip r:embed="rId7"/>
                    <a:srcRect/>
                    <a:stretch>
                      <a:fillRect/>
                    </a:stretch>
                  </pic:blipFill>
                  <pic:spPr bwMode="auto">
                    <a:xfrm>
                      <a:off x="0" y="0"/>
                      <a:ext cx="5478145" cy="3894455"/>
                    </a:xfrm>
                    <a:prstGeom prst="rect">
                      <a:avLst/>
                    </a:prstGeom>
                    <a:noFill/>
                    <a:ln w="9525" cmpd="sng">
                      <a:solidFill>
                        <a:srgbClr val="800000"/>
                      </a:solidFill>
                      <a:miter lim="800000"/>
                      <a:headEnd/>
                      <a:tailEnd/>
                    </a:ln>
                    <a:effectLst/>
                  </pic:spPr>
                </pic:pic>
              </a:graphicData>
            </a:graphic>
          </wp:inline>
        </w:drawing>
      </w:r>
    </w:p>
    <w:p w:rsidR="00FB7E0A" w:rsidRPr="00447B28" w:rsidRDefault="00FB7E0A" w:rsidP="00FB7E0A">
      <w:pPr>
        <w:pStyle w:val="Caption"/>
        <w:rPr>
          <w:lang w:val="en-US"/>
        </w:rPr>
      </w:pPr>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588" w:author="Marc Lohse" w:date="2010-03-09T16:50:00Z">
        <w:r w:rsidR="00665FDC">
          <w:rPr>
            <w:noProof/>
            <w:lang w:val="en-US"/>
          </w:rPr>
          <w:t>2</w:t>
        </w:r>
      </w:ins>
      <w:del w:id="589" w:author="Marc Lohse" w:date="2009-10-13T10:26:00Z">
        <w:r w:rsidRPr="00447B28" w:rsidDel="00D009FE">
          <w:rPr>
            <w:noProof/>
            <w:lang w:val="en-US"/>
          </w:rPr>
          <w:delText>1</w:delText>
        </w:r>
      </w:del>
      <w:r w:rsidR="00B862CD" w:rsidRPr="00447B28">
        <w:rPr>
          <w:lang w:val="en-US"/>
        </w:rPr>
        <w:fldChar w:fldCharType="end"/>
      </w:r>
      <w:r w:rsidRPr="00447B28">
        <w:rPr>
          <w:lang w:val="en-US"/>
        </w:rPr>
        <w:t>: Importing CEL files into Robin</w:t>
      </w:r>
    </w:p>
    <w:p w:rsidR="00FB7E0A" w:rsidRPr="00447B28" w:rsidRDefault="00FB7E0A" w:rsidP="00FB7E0A">
      <w:pPr>
        <w:rPr>
          <w:lang w:val="en-US"/>
        </w:rPr>
      </w:pPr>
      <w:r w:rsidRPr="00447B28">
        <w:rPr>
          <w:lang w:val="en-US"/>
        </w:rPr>
        <w:br w:type="page"/>
      </w:r>
    </w:p>
    <w:p w:rsidR="00FB7E0A" w:rsidRPr="00447B28" w:rsidRDefault="00FB7E0A" w:rsidP="00FB7E0A">
      <w:pPr>
        <w:rPr>
          <w:lang w:val="en-US"/>
        </w:rPr>
      </w:pPr>
      <w:r w:rsidRPr="00447B28">
        <w:rPr>
          <w:lang w:val="en-US"/>
        </w:rPr>
        <w:t xml:space="preserve">After having selected your CEL files, you are presented with various options to investigate into the quality of the arrays. </w:t>
      </w:r>
    </w:p>
    <w:p w:rsidR="00FB7E0A" w:rsidRPr="00447B28" w:rsidRDefault="00FB7E0A" w:rsidP="00FB7E0A">
      <w:pPr>
        <w:rPr>
          <w:lang w:val="en-US"/>
        </w:rPr>
      </w:pPr>
    </w:p>
    <w:p w:rsidR="00FB7E0A" w:rsidRPr="00447B28" w:rsidRDefault="00876A7D" w:rsidP="00FB7E0A">
      <w:pPr>
        <w:keepNext/>
        <w:rPr>
          <w:lang w:val="en-US"/>
        </w:rPr>
      </w:pPr>
      <w:r>
        <w:rPr>
          <w:noProof/>
          <w:lang w:val="en-US" w:eastAsia="en-US"/>
        </w:rPr>
        <w:drawing>
          <wp:inline distT="0" distB="0" distL="0" distR="0">
            <wp:extent cx="5494655" cy="3903345"/>
            <wp:effectExtent l="25400" t="0" r="0" b="0"/>
            <wp:docPr id="31" name="Picture 2" descr="fib2_qc_choic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b2_qc_choice.tiff"/>
                    <pic:cNvPicPr>
                      <a:picLocks noChangeAspect="1" noChangeArrowheads="1"/>
                    </pic:cNvPicPr>
                  </pic:nvPicPr>
                  <pic:blipFill>
                    <a:blip r:embed="rId8"/>
                    <a:srcRect/>
                    <a:stretch>
                      <a:fillRect/>
                    </a:stretch>
                  </pic:blipFill>
                  <pic:spPr bwMode="auto">
                    <a:xfrm>
                      <a:off x="0" y="0"/>
                      <a:ext cx="5494655" cy="3903345"/>
                    </a:xfrm>
                    <a:prstGeom prst="rect">
                      <a:avLst/>
                    </a:prstGeom>
                    <a:noFill/>
                    <a:ln w="9525">
                      <a:noFill/>
                      <a:miter lim="800000"/>
                      <a:headEnd/>
                      <a:tailEnd/>
                    </a:ln>
                  </pic:spPr>
                </pic:pic>
              </a:graphicData>
            </a:graphic>
          </wp:inline>
        </w:drawing>
      </w:r>
    </w:p>
    <w:p w:rsidR="00FB7E0A" w:rsidRPr="00447B28" w:rsidRDefault="00FB7E0A" w:rsidP="00FB7E0A">
      <w:pPr>
        <w:pStyle w:val="Caption"/>
        <w:rPr>
          <w:lang w:val="en-US"/>
        </w:rPr>
      </w:pPr>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590" w:author="Marc Lohse" w:date="2010-03-09T16:50:00Z">
        <w:r w:rsidR="00665FDC">
          <w:rPr>
            <w:noProof/>
            <w:lang w:val="en-US"/>
          </w:rPr>
          <w:t>3</w:t>
        </w:r>
      </w:ins>
      <w:del w:id="591" w:author="Marc Lohse" w:date="2009-10-13T10:26:00Z">
        <w:r w:rsidRPr="00447B28" w:rsidDel="00D009FE">
          <w:rPr>
            <w:noProof/>
            <w:lang w:val="en-US"/>
          </w:rPr>
          <w:delText>2</w:delText>
        </w:r>
      </w:del>
      <w:r w:rsidR="00B862CD" w:rsidRPr="00447B28">
        <w:rPr>
          <w:lang w:val="en-US"/>
        </w:rPr>
        <w:fldChar w:fldCharType="end"/>
      </w:r>
      <w:r w:rsidRPr="00447B28">
        <w:rPr>
          <w:lang w:val="en-US"/>
        </w:rPr>
        <w:t>: Quality control options available for Affymetrix(r) arrays in Robin.</w:t>
      </w:r>
    </w:p>
    <w:p w:rsidR="00FB7E0A" w:rsidRPr="00447B28" w:rsidRDefault="00FB7E0A" w:rsidP="00FB7E0A">
      <w:pPr>
        <w:rPr>
          <w:lang w:val="en-US"/>
        </w:rPr>
      </w:pPr>
      <w:r w:rsidRPr="00447B28">
        <w:rPr>
          <w:lang w:val="en-US"/>
        </w:rPr>
        <w:t xml:space="preserve">The </w:t>
      </w:r>
      <w:del w:id="592" w:author="Björn Usadel" w:date="2009-10-12T18:06:00Z">
        <w:r w:rsidRPr="00447B28" w:rsidDel="00602328">
          <w:rPr>
            <w:lang w:val="en-US"/>
          </w:rPr>
          <w:delText>„</w:delText>
        </w:r>
      </w:del>
      <w:ins w:id="593" w:author="Björn Usadel" w:date="2009-10-12T18:06:00Z">
        <w:r>
          <w:rPr>
            <w:lang w:val="en-US"/>
          </w:rPr>
          <w:t>”</w:t>
        </w:r>
      </w:ins>
      <w:r w:rsidRPr="00447B28">
        <w:rPr>
          <w:lang w:val="en-US"/>
        </w:rPr>
        <w:t xml:space="preserve">expert options“ box is not shown by default – the preselected values there can be used to correctly analyze most standard experiments. If you activate the expert settings box you can explicitly choose which normalization method, p-value correction and general analysis strategy is to be used on your data. </w:t>
      </w:r>
    </w:p>
    <w:p w:rsidR="00FB7E0A" w:rsidRPr="00447B28" w:rsidRDefault="00FB7E0A" w:rsidP="00FB7E0A">
      <w:pPr>
        <w:rPr>
          <w:lang w:val="en-US"/>
        </w:rPr>
      </w:pPr>
    </w:p>
    <w:p w:rsidR="00FB7E0A" w:rsidRPr="00447B28" w:rsidRDefault="00FB7E0A" w:rsidP="00FB7E0A">
      <w:pPr>
        <w:pStyle w:val="Heading3"/>
        <w:rPr>
          <w:lang w:val="en-US"/>
        </w:rPr>
      </w:pPr>
      <w:bookmarkStart w:id="594" w:name="_Ref116963816"/>
      <w:bookmarkStart w:id="595" w:name="_Toc117067365"/>
      <w:bookmarkStart w:id="596" w:name="_Toc117070469"/>
      <w:r w:rsidRPr="00447B28">
        <w:rPr>
          <w:lang w:val="en-US"/>
        </w:rPr>
        <w:t>Quality Control</w:t>
      </w:r>
      <w:bookmarkEnd w:id="594"/>
      <w:bookmarkEnd w:id="595"/>
      <w:bookmarkEnd w:id="596"/>
    </w:p>
    <w:p w:rsidR="00FB7E0A" w:rsidRPr="00447B28" w:rsidRDefault="00FB7E0A" w:rsidP="00FB7E0A">
      <w:pPr>
        <w:rPr>
          <w:lang w:val="en-US"/>
        </w:rPr>
      </w:pPr>
      <w:r w:rsidRPr="00447B28">
        <w:rPr>
          <w:lang w:val="en-US"/>
        </w:rPr>
        <w:t xml:space="preserve">After running the chosen quality control methods on your data, Robin will present a summary page showing thumbnails of the generated plots (see </w:t>
      </w:r>
      <w:r w:rsidR="00B862CD" w:rsidRPr="00447B28">
        <w:rPr>
          <w:lang w:val="en-US"/>
        </w:rPr>
        <w:fldChar w:fldCharType="begin"/>
      </w:r>
      <w:r w:rsidRPr="00447B28">
        <w:rPr>
          <w:lang w:val="en-US"/>
        </w:rPr>
        <w:instrText xml:space="preserve"> REF _Ref96763359 \h </w:instrText>
      </w:r>
      <w:r w:rsidR="00D20621" w:rsidRPr="00B862CD">
        <w:rPr>
          <w:lang w:val="en-US"/>
        </w:rPr>
      </w:r>
      <w:r w:rsidR="00B862CD" w:rsidRPr="00447B28">
        <w:rPr>
          <w:lang w:val="en-US"/>
        </w:rPr>
        <w:fldChar w:fldCharType="separate"/>
      </w:r>
      <w:ins w:id="597" w:author="Marc Lohse" w:date="2009-11-27T15:53:00Z">
        <w:r w:rsidR="000B5EE4" w:rsidRPr="00447B28">
          <w:rPr>
            <w:lang w:val="en-US"/>
          </w:rPr>
          <w:t xml:space="preserve">Figure </w:t>
        </w:r>
        <w:r w:rsidR="000B5EE4">
          <w:rPr>
            <w:noProof/>
            <w:lang w:val="en-US"/>
          </w:rPr>
          <w:t>4</w:t>
        </w:r>
      </w:ins>
      <w:del w:id="598" w:author="Marc Lohse" w:date="2009-10-13T15:44:00Z">
        <w:r w:rsidRPr="00447B28" w:rsidDel="00876A7D">
          <w:rPr>
            <w:lang w:val="en-US"/>
          </w:rPr>
          <w:delText xml:space="preserve">Figure </w:delText>
        </w:r>
        <w:r w:rsidRPr="00447B28" w:rsidDel="00876A7D">
          <w:rPr>
            <w:noProof/>
            <w:lang w:val="en-US"/>
          </w:rPr>
          <w:delText>3</w:delText>
        </w:r>
      </w:del>
      <w:r w:rsidR="00B862CD" w:rsidRPr="00447B28">
        <w:rPr>
          <w:lang w:val="en-US"/>
        </w:rPr>
        <w:fldChar w:fldCharType="end"/>
      </w:r>
      <w:r w:rsidRPr="00447B28">
        <w:rPr>
          <w:lang w:val="en-US"/>
        </w:rPr>
        <w:t xml:space="preserve">). Clicking on the individual rows will open the images in full size and offer a possibility to save the image. </w:t>
      </w:r>
      <w:r w:rsidRPr="00447B28">
        <w:rPr>
          <w:b/>
          <w:lang w:val="en-US"/>
        </w:rPr>
        <w:t>PLEASE NOTE</w:t>
      </w:r>
      <w:r w:rsidRPr="00447B28">
        <w:rPr>
          <w:lang w:val="en-US"/>
        </w:rPr>
        <w:t>: You don’t have to open each image individually and save them manually – all generated quality control plots will automatically be saved together with the results of your analysis.</w:t>
      </w:r>
    </w:p>
    <w:p w:rsidR="00FB7E0A" w:rsidRPr="00447B28" w:rsidRDefault="00876A7D" w:rsidP="00FB7E0A">
      <w:pPr>
        <w:keepNext/>
        <w:rPr>
          <w:lang w:val="en-US"/>
        </w:rPr>
      </w:pPr>
      <w:r>
        <w:rPr>
          <w:noProof/>
          <w:lang w:val="en-US" w:eastAsia="en-US"/>
        </w:rPr>
        <w:drawing>
          <wp:inline distT="0" distB="0" distL="0" distR="0">
            <wp:extent cx="5478145" cy="3894455"/>
            <wp:effectExtent l="25400" t="0" r="8255" b="0"/>
            <wp:docPr id="32" name="Picture 32" descr="fig4_qc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4_qc_summary"/>
                    <pic:cNvPicPr>
                      <a:picLocks noChangeAspect="1" noChangeArrowheads="1"/>
                    </pic:cNvPicPr>
                  </pic:nvPicPr>
                  <pic:blipFill>
                    <a:blip r:embed="rId9"/>
                    <a:srcRect/>
                    <a:stretch>
                      <a:fillRect/>
                    </a:stretch>
                  </pic:blipFill>
                  <pic:spPr bwMode="auto">
                    <a:xfrm>
                      <a:off x="0" y="0"/>
                      <a:ext cx="5478145" cy="3894455"/>
                    </a:xfrm>
                    <a:prstGeom prst="rect">
                      <a:avLst/>
                    </a:prstGeom>
                    <a:solidFill>
                      <a:srgbClr val="000000"/>
                    </a:solidFill>
                    <a:ln w="9525">
                      <a:noFill/>
                      <a:miter lim="800000"/>
                      <a:headEnd/>
                      <a:tailEnd/>
                    </a:ln>
                  </pic:spPr>
                </pic:pic>
              </a:graphicData>
            </a:graphic>
          </wp:inline>
        </w:drawing>
      </w:r>
    </w:p>
    <w:p w:rsidR="00FB7E0A" w:rsidRPr="00447B28" w:rsidRDefault="00FB7E0A" w:rsidP="00FB7E0A">
      <w:pPr>
        <w:pStyle w:val="Caption"/>
        <w:rPr>
          <w:lang w:val="en-US"/>
        </w:rPr>
      </w:pPr>
      <w:bookmarkStart w:id="599" w:name="_Ref96763359"/>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600" w:author="Marc Lohse" w:date="2010-03-09T16:50:00Z">
        <w:r w:rsidR="00665FDC">
          <w:rPr>
            <w:noProof/>
            <w:lang w:val="en-US"/>
          </w:rPr>
          <w:t>4</w:t>
        </w:r>
      </w:ins>
      <w:del w:id="601" w:author="Marc Lohse" w:date="2009-10-13T10:26:00Z">
        <w:r w:rsidRPr="00447B28" w:rsidDel="00D009FE">
          <w:rPr>
            <w:noProof/>
            <w:lang w:val="en-US"/>
          </w:rPr>
          <w:delText>3</w:delText>
        </w:r>
      </w:del>
      <w:r w:rsidR="00B862CD" w:rsidRPr="00447B28">
        <w:rPr>
          <w:lang w:val="en-US"/>
        </w:rPr>
        <w:fldChar w:fldCharType="end"/>
      </w:r>
      <w:bookmarkEnd w:id="599"/>
      <w:r w:rsidRPr="00447B28">
        <w:rPr>
          <w:lang w:val="en-US"/>
        </w:rPr>
        <w:t>: Quality analysis summary page.</w:t>
      </w:r>
    </w:p>
    <w:p w:rsidR="00FB7E0A" w:rsidRPr="00447B28" w:rsidRDefault="00FB7E0A" w:rsidP="00FB7E0A">
      <w:pPr>
        <w:rPr>
          <w:lang w:val="en-US"/>
        </w:rPr>
      </w:pPr>
      <w:r w:rsidRPr="00447B28">
        <w:rPr>
          <w:lang w:val="en-US"/>
        </w:rPr>
        <w:t xml:space="preserve">Some of the quality assessments functions may have issued warnings – clicking on the small warning icon will open an info panel that tells you more specifically why the warning was generated. For example the RNA degradation analysis may have identified chips that display slopes higher than the accepted threshold or whose slopes deviate by more than 10 per cent from the median slope (see section </w:t>
      </w:r>
      <w:r w:rsidR="00B862CD" w:rsidRPr="00447B28">
        <w:rPr>
          <w:lang w:val="en-US"/>
        </w:rPr>
        <w:fldChar w:fldCharType="begin"/>
      </w:r>
      <w:r w:rsidRPr="00447B28">
        <w:rPr>
          <w:lang w:val="en-US"/>
        </w:rPr>
        <w:instrText xml:space="preserve"> REF _Ref116725823 \r \h </w:instrText>
      </w:r>
      <w:r w:rsidR="00D20621" w:rsidRPr="00B862CD">
        <w:rPr>
          <w:lang w:val="en-US"/>
        </w:rPr>
      </w:r>
      <w:r w:rsidR="00B862CD" w:rsidRPr="00447B28">
        <w:rPr>
          <w:lang w:val="en-US"/>
        </w:rPr>
        <w:fldChar w:fldCharType="separate"/>
      </w:r>
      <w:r w:rsidR="000B5EE4">
        <w:rPr>
          <w:lang w:val="en-US"/>
        </w:rPr>
        <w:t>4.1.5</w:t>
      </w:r>
      <w:r w:rsidR="00B862CD" w:rsidRPr="00447B28">
        <w:rPr>
          <w:lang w:val="en-US"/>
        </w:rPr>
        <w:fldChar w:fldCharType="end"/>
      </w:r>
      <w:r w:rsidRPr="00447B28">
        <w:rPr>
          <w:lang w:val="en-US"/>
        </w:rPr>
        <w:t xml:space="preserve"> for details). Individual chips displaying an extraordinarily bad quality in the PLM-Plot (see </w:t>
      </w:r>
      <w:r w:rsidR="00B862CD" w:rsidRPr="00447B28">
        <w:rPr>
          <w:lang w:val="en-US"/>
        </w:rPr>
        <w:fldChar w:fldCharType="begin"/>
      </w:r>
      <w:r w:rsidRPr="00447B28">
        <w:rPr>
          <w:lang w:val="en-US"/>
        </w:rPr>
        <w:instrText xml:space="preserve"> REF _Ref116725942 \r \h </w:instrText>
      </w:r>
      <w:r w:rsidR="00D20621" w:rsidRPr="00B862CD">
        <w:rPr>
          <w:lang w:val="en-US"/>
        </w:rPr>
      </w:r>
      <w:r w:rsidR="00B862CD" w:rsidRPr="00447B28">
        <w:rPr>
          <w:lang w:val="en-US"/>
        </w:rPr>
        <w:fldChar w:fldCharType="separate"/>
      </w:r>
      <w:r w:rsidR="000B5EE4">
        <w:rPr>
          <w:lang w:val="en-US"/>
        </w:rPr>
        <w:t>4.1.3</w:t>
      </w:r>
      <w:r w:rsidR="00B862CD" w:rsidRPr="00447B28">
        <w:rPr>
          <w:lang w:val="en-US"/>
        </w:rPr>
        <w:fldChar w:fldCharType="end"/>
      </w:r>
      <w:r w:rsidRPr="00447B28">
        <w:rPr>
          <w:lang w:val="en-US"/>
        </w:rPr>
        <w:t xml:space="preserve">) or MA Plot (see </w:t>
      </w:r>
      <w:r w:rsidR="00B862CD" w:rsidRPr="00447B28">
        <w:rPr>
          <w:lang w:val="en-US"/>
        </w:rPr>
        <w:fldChar w:fldCharType="begin"/>
      </w:r>
      <w:r w:rsidRPr="00447B28">
        <w:rPr>
          <w:lang w:val="en-US"/>
        </w:rPr>
        <w:instrText xml:space="preserve"> REF _Ref116725984 \r \h </w:instrText>
      </w:r>
      <w:r w:rsidR="00D20621" w:rsidRPr="00B862CD">
        <w:rPr>
          <w:lang w:val="en-US"/>
        </w:rPr>
      </w:r>
      <w:r w:rsidR="00B862CD" w:rsidRPr="00447B28">
        <w:rPr>
          <w:lang w:val="en-US"/>
        </w:rPr>
        <w:fldChar w:fldCharType="separate"/>
      </w:r>
      <w:r w:rsidR="000B5EE4">
        <w:rPr>
          <w:lang w:val="en-US"/>
        </w:rPr>
        <w:t>4.1.2</w:t>
      </w:r>
      <w:r w:rsidR="00B862CD" w:rsidRPr="00447B28">
        <w:rPr>
          <w:lang w:val="en-US"/>
        </w:rPr>
        <w:fldChar w:fldCharType="end"/>
      </w:r>
      <w:r w:rsidRPr="00447B28">
        <w:rPr>
          <w:lang w:val="en-US"/>
        </w:rPr>
        <w:t xml:space="preserve">) can be excluded from further analyses by checking the “Exclude” box. Section </w:t>
      </w:r>
      <w:r w:rsidR="00B862CD" w:rsidRPr="00447B28">
        <w:rPr>
          <w:lang w:val="en-US"/>
        </w:rPr>
        <w:fldChar w:fldCharType="begin"/>
      </w:r>
      <w:r w:rsidRPr="00447B28">
        <w:rPr>
          <w:lang w:val="en-US"/>
        </w:rPr>
        <w:instrText xml:space="preserve"> REF _Ref116726517 \r \h </w:instrText>
      </w:r>
      <w:r w:rsidR="00D20621" w:rsidRPr="00B862CD">
        <w:rPr>
          <w:lang w:val="en-US"/>
        </w:rPr>
      </w:r>
      <w:r w:rsidR="00B862CD" w:rsidRPr="00447B28">
        <w:rPr>
          <w:lang w:val="en-US"/>
        </w:rPr>
        <w:fldChar w:fldCharType="separate"/>
      </w:r>
      <w:r w:rsidR="000B5EE4">
        <w:rPr>
          <w:lang w:val="en-US"/>
        </w:rPr>
        <w:t>4</w:t>
      </w:r>
      <w:r w:rsidR="00B862CD" w:rsidRPr="00447B28">
        <w:rPr>
          <w:lang w:val="en-US"/>
        </w:rPr>
        <w:fldChar w:fldCharType="end"/>
      </w:r>
      <w:r w:rsidRPr="00447B28">
        <w:rPr>
          <w:lang w:val="en-US"/>
        </w:rPr>
        <w:t xml:space="preserve"> describes all available quality control methods in detail and gives examples of good and bad quality check results.</w:t>
      </w:r>
    </w:p>
    <w:p w:rsidR="00FB7E0A" w:rsidRPr="00447B28" w:rsidRDefault="00FB7E0A" w:rsidP="00FB7E0A">
      <w:pPr>
        <w:rPr>
          <w:highlight w:val="yellow"/>
          <w:lang w:val="en-US"/>
        </w:rPr>
      </w:pPr>
    </w:p>
    <w:p w:rsidR="00FB7E0A" w:rsidRPr="00447B28" w:rsidRDefault="00FB7E0A" w:rsidP="00FB7E0A">
      <w:pPr>
        <w:pStyle w:val="Heading3"/>
        <w:rPr>
          <w:lang w:val="en-US"/>
        </w:rPr>
      </w:pPr>
      <w:bookmarkStart w:id="602" w:name="_Toc117067366"/>
      <w:bookmarkStart w:id="603" w:name="_Toc117070470"/>
      <w:r w:rsidRPr="00447B28">
        <w:rPr>
          <w:lang w:val="en-US"/>
        </w:rPr>
        <w:t>Experiment design and statistical analysis</w:t>
      </w:r>
      <w:bookmarkEnd w:id="602"/>
      <w:bookmarkEnd w:id="603"/>
    </w:p>
    <w:p w:rsidR="00FB7E0A" w:rsidRPr="00447B28" w:rsidRDefault="00FB7E0A" w:rsidP="00FB7E0A">
      <w:pPr>
        <w:rPr>
          <w:lang w:val="en-US"/>
        </w:rPr>
      </w:pPr>
      <w:r w:rsidRPr="00447B28">
        <w:rPr>
          <w:lang w:val="en-US"/>
        </w:rPr>
        <w:t xml:space="preserve">The next step in the analysis workflow is the assignment of the chips to groups of biological replicates. NOTE: Robin analyses all replicates as biological replicates – there is no way implemented yet that allows for proper consideration of technical replicates. Please be aware that if technical replicates are imported the statistical test outputs will not be sound any more. You can choose a descriptive unique name for each group of replicates (like “mutant”, “wildtpye” etc : see </w:t>
      </w:r>
      <w:r w:rsidR="00B862CD" w:rsidRPr="00447B28">
        <w:rPr>
          <w:lang w:val="en-US"/>
        </w:rPr>
        <w:fldChar w:fldCharType="begin"/>
      </w:r>
      <w:r w:rsidRPr="00447B28">
        <w:rPr>
          <w:lang w:val="en-US"/>
        </w:rPr>
        <w:instrText xml:space="preserve"> REF _Ref96570689 </w:instrText>
      </w:r>
      <w:r w:rsidR="00B862CD" w:rsidRPr="00447B28">
        <w:rPr>
          <w:lang w:val="en-US"/>
        </w:rPr>
        <w:fldChar w:fldCharType="separate"/>
      </w:r>
      <w:ins w:id="604" w:author="Marc Lohse" w:date="2009-11-27T15:53:00Z">
        <w:r w:rsidR="000B5EE4" w:rsidRPr="00447B28">
          <w:rPr>
            <w:lang w:val="en-US"/>
          </w:rPr>
          <w:t xml:space="preserve">Figure </w:t>
        </w:r>
        <w:r w:rsidR="000B5EE4">
          <w:rPr>
            <w:noProof/>
            <w:lang w:val="en-US"/>
          </w:rPr>
          <w:t>5</w:t>
        </w:r>
      </w:ins>
      <w:del w:id="605" w:author="Marc Lohse" w:date="2009-10-13T15:44:00Z">
        <w:r w:rsidRPr="00447B28" w:rsidDel="00876A7D">
          <w:rPr>
            <w:lang w:val="en-US"/>
          </w:rPr>
          <w:delText xml:space="preserve">Figure </w:delText>
        </w:r>
        <w:r w:rsidRPr="00447B28" w:rsidDel="00876A7D">
          <w:rPr>
            <w:noProof/>
            <w:lang w:val="en-US"/>
          </w:rPr>
          <w:delText>4</w:delText>
        </w:r>
      </w:del>
      <w:r w:rsidR="00B862CD" w:rsidRPr="00447B28">
        <w:rPr>
          <w:lang w:val="en-US"/>
        </w:rPr>
        <w:fldChar w:fldCharType="end"/>
      </w:r>
      <w:r w:rsidRPr="00447B28">
        <w:rPr>
          <w:lang w:val="en-US"/>
        </w:rPr>
        <w:t xml:space="preserve">). After sorting the chips, clicking “next” will proceed to the graphical experiment designer. Here the user can set up the comparisons that are to be made by CTRL-click-dragging connections between the groups (see </w:t>
      </w:r>
      <w:r w:rsidR="00B862CD" w:rsidRPr="00447B28">
        <w:rPr>
          <w:lang w:val="en-US"/>
        </w:rPr>
        <w:fldChar w:fldCharType="begin"/>
      </w:r>
      <w:r w:rsidRPr="00447B28">
        <w:rPr>
          <w:lang w:val="en-US"/>
        </w:rPr>
        <w:instrText xml:space="preserve"> REF _Ref96597044 </w:instrText>
      </w:r>
      <w:r w:rsidR="00B862CD" w:rsidRPr="00447B28">
        <w:rPr>
          <w:lang w:val="en-US"/>
        </w:rPr>
        <w:fldChar w:fldCharType="separate"/>
      </w:r>
      <w:ins w:id="606" w:author="Marc Lohse" w:date="2009-11-27T15:53:00Z">
        <w:r w:rsidR="000B5EE4" w:rsidRPr="00447B28">
          <w:rPr>
            <w:lang w:val="en-US"/>
          </w:rPr>
          <w:t xml:space="preserve">Figure </w:t>
        </w:r>
        <w:r w:rsidR="000B5EE4">
          <w:rPr>
            <w:noProof/>
            <w:lang w:val="en-US"/>
          </w:rPr>
          <w:t>6</w:t>
        </w:r>
      </w:ins>
      <w:del w:id="607" w:author="Marc Lohse" w:date="2009-10-13T15:44:00Z">
        <w:r w:rsidRPr="00447B28" w:rsidDel="00876A7D">
          <w:rPr>
            <w:lang w:val="en-US"/>
          </w:rPr>
          <w:delText xml:space="preserve">Figure </w:delText>
        </w:r>
        <w:r w:rsidRPr="00447B28" w:rsidDel="00876A7D">
          <w:rPr>
            <w:noProof/>
            <w:lang w:val="en-US"/>
          </w:rPr>
          <w:delText>5</w:delText>
        </w:r>
      </w:del>
      <w:r w:rsidR="00B862CD" w:rsidRPr="00447B28">
        <w:rPr>
          <w:lang w:val="en-US"/>
        </w:rPr>
        <w:fldChar w:fldCharType="end"/>
      </w:r>
      <w:r w:rsidRPr="00447B28">
        <w:rPr>
          <w:lang w:val="en-US"/>
        </w:rPr>
        <w:t xml:space="preserve">). Direct comparisons e.g. wild type against mutant samples are defined by simply dragging an arrow from the “wildtype” to the “mutants” box on the left </w:t>
      </w:r>
      <w:r w:rsidR="00876A7D">
        <w:rPr>
          <w:noProof/>
          <w:lang w:val="en-US" w:eastAsia="en-US"/>
        </w:rPr>
        <w:drawing>
          <wp:inline distT="0" distB="0" distL="0" distR="0">
            <wp:extent cx="5486400" cy="3886200"/>
            <wp:effectExtent l="2540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srcRect/>
                    <a:stretch>
                      <a:fillRect/>
                    </a:stretch>
                  </pic:blipFill>
                  <pic:spPr bwMode="auto">
                    <a:xfrm>
                      <a:off x="0" y="0"/>
                      <a:ext cx="5486400" cy="3886200"/>
                    </a:xfrm>
                    <a:prstGeom prst="rect">
                      <a:avLst/>
                    </a:prstGeom>
                    <a:noFill/>
                    <a:ln w="9525">
                      <a:noFill/>
                      <a:miter lim="800000"/>
                      <a:headEnd/>
                      <a:tailEnd/>
                    </a:ln>
                  </pic:spPr>
                </pic:pic>
              </a:graphicData>
            </a:graphic>
          </wp:inline>
        </w:drawing>
      </w:r>
      <w:bookmarkStart w:id="608" w:name="_Ref96570689"/>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609" w:author="Marc Lohse" w:date="2010-03-09T16:50:00Z">
        <w:r w:rsidR="00665FDC">
          <w:rPr>
            <w:noProof/>
            <w:lang w:val="en-US"/>
          </w:rPr>
          <w:t>5</w:t>
        </w:r>
      </w:ins>
      <w:del w:id="610" w:author="Marc Lohse" w:date="2009-10-13T10:26:00Z">
        <w:r w:rsidRPr="00447B28" w:rsidDel="00D009FE">
          <w:rPr>
            <w:noProof/>
            <w:lang w:val="en-US"/>
          </w:rPr>
          <w:delText>4</w:delText>
        </w:r>
      </w:del>
      <w:r w:rsidR="00B862CD" w:rsidRPr="00447B28">
        <w:rPr>
          <w:lang w:val="en-US"/>
        </w:rPr>
        <w:fldChar w:fldCharType="end"/>
      </w:r>
      <w:bookmarkEnd w:id="608"/>
      <w:r w:rsidRPr="00447B28">
        <w:rPr>
          <w:lang w:val="en-US"/>
        </w:rPr>
        <w:t>: Sorting of replicate experiments into named groups.</w:t>
      </w:r>
    </w:p>
    <w:p w:rsidR="00FB7E0A" w:rsidRPr="00447B28" w:rsidRDefault="00B862CD" w:rsidP="00FB7E0A">
      <w:pPr>
        <w:rPr>
          <w:highlight w:val="yellow"/>
          <w:lang w:val="en-US"/>
        </w:rPr>
      </w:pPr>
      <w:r>
        <w:rPr>
          <w:noProof/>
          <w:lang w:val="en-US" w:eastAsia="en-US"/>
        </w:rPr>
        <w:pict>
          <v:line id="_x0000_s1031" style="position:absolute;left:0;text-align:left;z-index:251653632;mso-wrap-edited:f" from="108pt,-229.8pt" to="252.15pt,-103.65pt" wrapcoords="-112 -600 -337 1500 -225 3300 18787 23100 19012 24600 21262 24600 21712 24600 22162 24000 22275 22800 21037 18600 20925 17400 19800 16500 15075 13800 562 -600 -112 -600" strokecolor="red" strokeweight="3.5pt">
            <v:fill o:detectmouseclick="t"/>
            <v:stroke endarrow="block" opacity="41288f"/>
            <v:shadow on="t" opacity="22938f" mv:blur="38100f" offset="0"/>
            <v:textbox inset=",7.2pt,,7.2pt"/>
          </v:line>
        </w:pict>
      </w:r>
      <w:r>
        <w:rPr>
          <w:noProof/>
          <w:lang w:val="en-US" w:eastAsia="en-US"/>
        </w:rPr>
        <w:pict>
          <v:line id="_x0000_s1030" style="position:absolute;left:0;text-align:left;z-index:251652608;mso-wrap-edited:f" from="108pt,-229.8pt" to="252.15pt,-157.65pt" wrapcoords="-112 -600 -337 1500 -225 3300 18787 23100 19012 24600 21262 24600 21712 24600 22162 24000 22275 22800 21037 18600 20925 17400 19800 16500 15075 13800 562 -600 -112 -600" strokecolor="red" strokeweight="3.5pt">
            <v:fill o:detectmouseclick="t"/>
            <v:stroke endarrow="block" opacity="41288f"/>
            <v:shadow on="t" opacity="22938f" mv:blur="38100f" offset="0"/>
            <v:textbox inset=",7.2pt,,7.2pt"/>
          </v:line>
        </w:pict>
      </w:r>
      <w:r>
        <w:rPr>
          <w:noProof/>
          <w:lang w:val="en-US" w:eastAsia="en-US"/>
        </w:rPr>
        <w:pict>
          <v:line id="_x0000_s1029" style="position:absolute;left:0;text-align:left;flip:y;z-index:251651584;mso-wrap-edited:f" from="108pt,-229.8pt" to="252pt,-229.8pt" wrapcoords="-112 -600 -337 1500 -225 3300 18787 23100 19012 24600 21262 24600 21712 24600 22162 24000 22275 22800 21037 18600 20925 17400 19800 16500 15075 13800 562 -600 -112 -600" strokecolor="red" strokeweight="3.5pt">
            <v:fill o:detectmouseclick="t"/>
            <v:stroke endarrow="block" opacity="41288f"/>
            <v:shadow on="t" opacity="22938f" mv:blur="38100f" offset="0"/>
            <v:textbox inset=",7.2pt,,7.2pt"/>
          </v:line>
        </w:pict>
      </w:r>
      <w:r>
        <w:rPr>
          <w:noProof/>
          <w:lang w:val="en-US" w:eastAsia="en-US"/>
        </w:rPr>
        <w:pict>
          <v:line id="_x0000_s1027" style="position:absolute;left:0;text-align:left;flip:y;z-index:251650560;mso-wrap-edited:f" from="108pt,-283.65pt" to="252pt,-229.65pt" wrapcoords="-112 -600 -337 1500 -225 3300 18787 23100 19012 24600 21262 24600 21712 24600 22162 24000 22275 22800 21037 18600 20925 17400 19800 16500 15075 13800 562 -600 -112 -600" strokecolor="red" strokeweight="3.5pt">
            <v:fill o:detectmouseclick="t"/>
            <v:stroke endarrow="block" opacity="41288f"/>
            <v:shadow on="t" opacity="22938f" mv:blur="38100f" offset="0"/>
            <v:textbox inset=",7.2pt,,7.2pt"/>
          </v:line>
        </w:pict>
      </w:r>
    </w:p>
    <w:p w:rsidR="00FB7E0A" w:rsidRPr="00447B28" w:rsidRDefault="00FB7E0A" w:rsidP="00FB7E0A">
      <w:pPr>
        <w:rPr>
          <w:lang w:val="en-US"/>
        </w:rPr>
      </w:pPr>
      <w:r w:rsidRPr="00447B28">
        <w:rPr>
          <w:lang w:val="en-US"/>
        </w:rPr>
        <w:t>panel of the graphical designer screen (</w:t>
      </w:r>
      <w:r w:rsidR="00B862CD" w:rsidRPr="00447B28">
        <w:rPr>
          <w:lang w:val="en-US"/>
        </w:rPr>
        <w:fldChar w:fldCharType="begin"/>
      </w:r>
      <w:r w:rsidRPr="00447B28">
        <w:rPr>
          <w:lang w:val="en-US"/>
        </w:rPr>
        <w:instrText xml:space="preserve"> REF _Ref96597044 </w:instrText>
      </w:r>
      <w:r w:rsidR="00B862CD" w:rsidRPr="00447B28">
        <w:rPr>
          <w:lang w:val="en-US"/>
        </w:rPr>
        <w:fldChar w:fldCharType="separate"/>
      </w:r>
      <w:ins w:id="611" w:author="Marc Lohse" w:date="2009-11-27T15:53:00Z">
        <w:r w:rsidR="000B5EE4" w:rsidRPr="00447B28">
          <w:rPr>
            <w:lang w:val="en-US"/>
          </w:rPr>
          <w:t xml:space="preserve">Figure </w:t>
        </w:r>
        <w:r w:rsidR="000B5EE4">
          <w:rPr>
            <w:noProof/>
            <w:lang w:val="en-US"/>
          </w:rPr>
          <w:t>6</w:t>
        </w:r>
      </w:ins>
      <w:del w:id="612" w:author="Marc Lohse" w:date="2009-10-13T15:44:00Z">
        <w:r w:rsidRPr="00447B28" w:rsidDel="00876A7D">
          <w:rPr>
            <w:lang w:val="en-US"/>
          </w:rPr>
          <w:delText xml:space="preserve">Figure </w:delText>
        </w:r>
        <w:r w:rsidRPr="00447B28" w:rsidDel="00876A7D">
          <w:rPr>
            <w:noProof/>
            <w:lang w:val="en-US"/>
          </w:rPr>
          <w:delText>5</w:delText>
        </w:r>
      </w:del>
      <w:r w:rsidR="00B862CD" w:rsidRPr="00447B28">
        <w:rPr>
          <w:lang w:val="en-US"/>
        </w:rPr>
        <w:fldChar w:fldCharType="end"/>
      </w:r>
      <w:r w:rsidRPr="00447B28">
        <w:rPr>
          <w:lang w:val="en-US"/>
        </w:rPr>
        <w:t xml:space="preserve">.1). If experiments with more than one varying experimental condition are to be analysed the user can combine groups into meta groups and define comparisons of meta groups by dragging connections between them. In the example experiment shown in </w:t>
      </w:r>
      <w:r w:rsidR="00B862CD" w:rsidRPr="00447B28">
        <w:rPr>
          <w:lang w:val="en-US"/>
        </w:rPr>
        <w:fldChar w:fldCharType="begin"/>
      </w:r>
      <w:r w:rsidRPr="00447B28">
        <w:rPr>
          <w:lang w:val="en-US"/>
        </w:rPr>
        <w:instrText xml:space="preserve"> REF _Ref96597044 \h </w:instrText>
      </w:r>
      <w:r w:rsidR="00D20621" w:rsidRPr="00B862CD">
        <w:rPr>
          <w:lang w:val="en-US"/>
        </w:rPr>
      </w:r>
      <w:r w:rsidR="00B862CD" w:rsidRPr="00447B28">
        <w:rPr>
          <w:lang w:val="en-US"/>
        </w:rPr>
        <w:fldChar w:fldCharType="separate"/>
      </w:r>
      <w:ins w:id="613" w:author="Marc Lohse" w:date="2009-11-27T15:53:00Z">
        <w:r w:rsidR="000B5EE4" w:rsidRPr="00447B28">
          <w:rPr>
            <w:lang w:val="en-US"/>
          </w:rPr>
          <w:t xml:space="preserve">Figure </w:t>
        </w:r>
        <w:r w:rsidR="000B5EE4">
          <w:rPr>
            <w:noProof/>
            <w:lang w:val="en-US"/>
          </w:rPr>
          <w:t>6</w:t>
        </w:r>
      </w:ins>
      <w:del w:id="614" w:author="Marc Lohse" w:date="2009-10-13T15:44:00Z">
        <w:r w:rsidRPr="00447B28" w:rsidDel="00876A7D">
          <w:rPr>
            <w:lang w:val="en-US"/>
          </w:rPr>
          <w:delText xml:space="preserve">Figure </w:delText>
        </w:r>
        <w:r w:rsidRPr="00447B28" w:rsidDel="00876A7D">
          <w:rPr>
            <w:noProof/>
            <w:lang w:val="en-US"/>
          </w:rPr>
          <w:delText>5</w:delText>
        </w:r>
      </w:del>
      <w:r w:rsidR="00B862CD" w:rsidRPr="00447B28">
        <w:rPr>
          <w:lang w:val="en-US"/>
        </w:rPr>
        <w:fldChar w:fldCharType="end"/>
      </w:r>
      <w:r w:rsidRPr="00447B28">
        <w:rPr>
          <w:lang w:val="en-US"/>
        </w:rPr>
        <w:t>, mutant and wild type plants were compared both under stress and normal conditions  - so the experiment varies in two dimensions with genotype (wild type or mutant) being one factor and treatment (stress, no stress) being the other. The first four direct comparisons (</w:t>
      </w:r>
      <w:r w:rsidR="00B862CD" w:rsidRPr="00447B28">
        <w:rPr>
          <w:lang w:val="en-US"/>
        </w:rPr>
        <w:fldChar w:fldCharType="begin"/>
      </w:r>
      <w:r w:rsidRPr="00447B28">
        <w:rPr>
          <w:lang w:val="en-US"/>
        </w:rPr>
        <w:instrText xml:space="preserve"> REF _Ref96597044 </w:instrText>
      </w:r>
      <w:r w:rsidR="00B862CD" w:rsidRPr="00447B28">
        <w:rPr>
          <w:lang w:val="en-US"/>
        </w:rPr>
        <w:fldChar w:fldCharType="separate"/>
      </w:r>
      <w:ins w:id="615" w:author="Marc Lohse" w:date="2009-11-27T15:53:00Z">
        <w:r w:rsidR="000B5EE4" w:rsidRPr="00447B28">
          <w:rPr>
            <w:lang w:val="en-US"/>
          </w:rPr>
          <w:t xml:space="preserve">Figure </w:t>
        </w:r>
        <w:r w:rsidR="000B5EE4">
          <w:rPr>
            <w:noProof/>
            <w:lang w:val="en-US"/>
          </w:rPr>
          <w:t>6</w:t>
        </w:r>
      </w:ins>
      <w:del w:id="616" w:author="Marc Lohse" w:date="2009-10-13T15:44:00Z">
        <w:r w:rsidRPr="00447B28" w:rsidDel="00876A7D">
          <w:rPr>
            <w:lang w:val="en-US"/>
          </w:rPr>
          <w:delText xml:space="preserve">Figure </w:delText>
        </w:r>
        <w:r w:rsidRPr="00447B28" w:rsidDel="00876A7D">
          <w:rPr>
            <w:noProof/>
            <w:lang w:val="en-US"/>
          </w:rPr>
          <w:delText>5</w:delText>
        </w:r>
      </w:del>
      <w:r w:rsidR="00B862CD" w:rsidRPr="00447B28">
        <w:rPr>
          <w:lang w:val="en-US"/>
        </w:rPr>
        <w:fldChar w:fldCharType="end"/>
      </w:r>
      <w:r w:rsidRPr="00447B28">
        <w:rPr>
          <w:lang w:val="en-US"/>
        </w:rPr>
        <w:t xml:space="preserve">.2) will yield the genes that are responding to the treatment in the wild type (“wildtype – wildtype stressed) and the mutant (“mutant – mutant stressed”), which genes respond differently between the genotypes under normal conditions (“wildtype – mutant”) and stress and which genes generally respond differentially in the two genotypes (“(wildtype – wildtype stressed) – (mutant – mutant stressed”) – this is also referred to as the </w:t>
      </w:r>
      <w:r w:rsidRPr="00447B28">
        <w:rPr>
          <w:i/>
          <w:lang w:val="en-US"/>
        </w:rPr>
        <w:t xml:space="preserve">interaction term; </w:t>
      </w:r>
      <w:r w:rsidRPr="00447B28">
        <w:rPr>
          <w:lang w:val="en-US"/>
        </w:rPr>
        <w:t xml:space="preserve">see </w:t>
      </w:r>
      <w:r w:rsidR="00B862CD" w:rsidRPr="00447B28">
        <w:rPr>
          <w:lang w:val="en-US"/>
        </w:rPr>
        <w:fldChar w:fldCharType="begin"/>
      </w:r>
      <w:r w:rsidRPr="00447B28">
        <w:rPr>
          <w:lang w:val="en-US"/>
        </w:rPr>
        <w:instrText xml:space="preserve"> REF _Ref96597044 \h </w:instrText>
      </w:r>
      <w:r w:rsidR="00D20621" w:rsidRPr="00B862CD">
        <w:rPr>
          <w:lang w:val="en-US"/>
        </w:rPr>
      </w:r>
      <w:r w:rsidR="00B862CD" w:rsidRPr="00447B28">
        <w:rPr>
          <w:lang w:val="en-US"/>
        </w:rPr>
        <w:fldChar w:fldCharType="separate"/>
      </w:r>
      <w:ins w:id="617" w:author="Marc Lohse" w:date="2009-11-27T15:53:00Z">
        <w:r w:rsidR="000B5EE4" w:rsidRPr="00447B28">
          <w:rPr>
            <w:lang w:val="en-US"/>
          </w:rPr>
          <w:t xml:space="preserve">Figure </w:t>
        </w:r>
        <w:r w:rsidR="000B5EE4">
          <w:rPr>
            <w:noProof/>
            <w:lang w:val="en-US"/>
          </w:rPr>
          <w:t>6</w:t>
        </w:r>
      </w:ins>
      <w:del w:id="618" w:author="Marc Lohse" w:date="2009-10-13T15:44:00Z">
        <w:r w:rsidRPr="00447B28" w:rsidDel="00876A7D">
          <w:rPr>
            <w:lang w:val="en-US"/>
          </w:rPr>
          <w:delText xml:space="preserve">Figure </w:delText>
        </w:r>
        <w:r w:rsidRPr="00447B28" w:rsidDel="00876A7D">
          <w:rPr>
            <w:noProof/>
            <w:lang w:val="en-US"/>
          </w:rPr>
          <w:delText>5</w:delText>
        </w:r>
      </w:del>
      <w:r w:rsidR="00B862CD" w:rsidRPr="00447B28">
        <w:rPr>
          <w:lang w:val="en-US"/>
        </w:rPr>
        <w:fldChar w:fldCharType="end"/>
      </w:r>
      <w:r w:rsidRPr="00447B28">
        <w:rPr>
          <w:lang w:val="en-US"/>
        </w:rPr>
        <w:t xml:space="preserve">.3). </w:t>
      </w:r>
    </w:p>
    <w:p w:rsidR="00FB7E0A" w:rsidRPr="00447B28" w:rsidRDefault="00B862CD" w:rsidP="00FB7E0A">
      <w:pPr>
        <w:rPr>
          <w:lang w:val="en-US"/>
        </w:rPr>
      </w:pPr>
      <w:r>
        <w:rPr>
          <w:noProof/>
          <w:lang w:val="en-US"/>
        </w:rPr>
        <w:pict>
          <v:shape id="_x0000_s1034" type="#_x0000_t202" style="position:absolute;left:0;text-align:left;margin-left:0;margin-top:13.8pt;width:6in;height:82.2pt;z-index:251655680" fillcolor="#d8d8d8" strokecolor="#5a5a5a">
            <v:fill o:detectmouseclick="t"/>
            <v:stroke dashstyle="dash"/>
            <v:textbox style="mso-next-textbox:#_x0000_s1034" inset=",7.2pt,,7.2pt">
              <w:txbxContent>
                <w:p w:rsidR="00D20621" w:rsidRPr="00951A06" w:rsidRDefault="00D20621" w:rsidP="00FB7E0A">
                  <w:pPr>
                    <w:rPr>
                      <w:lang w:val="en-US"/>
                    </w:rPr>
                  </w:pPr>
                  <w:r w:rsidRPr="00951A06">
                    <w:rPr>
                      <w:b/>
                      <w:lang w:val="en-US"/>
                    </w:rPr>
                    <w:t>PLEASE NOTE</w:t>
                  </w:r>
                  <w:r w:rsidRPr="00951A06">
                    <w:rPr>
                      <w:lang w:val="en-US"/>
                    </w:rPr>
                    <w:t>: The direction of the arrow specifies the direction of the comparison. When the arrow points from the wildtype to the mutant this should be read as “wildtype minus mutant”. Genes showing a higher expression in the mutant when compared to the wildtype will accordingly yield a negative log2-fold change value as a result!</w:t>
                  </w:r>
                </w:p>
                <w:p w:rsidR="00D20621" w:rsidRDefault="00D20621"/>
              </w:txbxContent>
            </v:textbox>
            <w10:wrap type="square"/>
          </v:shape>
        </w:pict>
      </w:r>
    </w:p>
    <w:p w:rsidR="00FB7E0A" w:rsidRPr="00447B28" w:rsidRDefault="00FB7E0A" w:rsidP="00FB7E0A">
      <w:pPr>
        <w:rPr>
          <w:lang w:val="en-US"/>
        </w:rPr>
      </w:pPr>
    </w:p>
    <w:p w:rsidR="00FB7E0A" w:rsidRPr="00447B28" w:rsidRDefault="00876A7D" w:rsidP="00FB7E0A">
      <w:pPr>
        <w:rPr>
          <w:lang w:val="en-US"/>
        </w:rPr>
      </w:pPr>
      <w:r>
        <w:rPr>
          <w:noProof/>
          <w:lang w:val="en-US" w:eastAsia="en-US"/>
        </w:rPr>
        <w:drawing>
          <wp:inline distT="0" distB="0" distL="0" distR="0">
            <wp:extent cx="5486400" cy="4208145"/>
            <wp:effectExtent l="25400" t="0" r="0" b="0"/>
            <wp:docPr id="34" name="Picture 34" descr="fig_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_design"/>
                    <pic:cNvPicPr>
                      <a:picLocks noChangeAspect="1" noChangeArrowheads="1"/>
                    </pic:cNvPicPr>
                  </pic:nvPicPr>
                  <pic:blipFill>
                    <a:blip r:embed="rId11"/>
                    <a:srcRect/>
                    <a:stretch>
                      <a:fillRect/>
                    </a:stretch>
                  </pic:blipFill>
                  <pic:spPr bwMode="auto">
                    <a:xfrm>
                      <a:off x="0" y="0"/>
                      <a:ext cx="5486400" cy="4208145"/>
                    </a:xfrm>
                    <a:prstGeom prst="rect">
                      <a:avLst/>
                    </a:prstGeom>
                    <a:noFill/>
                    <a:ln w="9525">
                      <a:noFill/>
                      <a:miter lim="800000"/>
                      <a:headEnd/>
                      <a:tailEnd/>
                    </a:ln>
                  </pic:spPr>
                </pic:pic>
              </a:graphicData>
            </a:graphic>
          </wp:inline>
        </w:drawing>
      </w:r>
    </w:p>
    <w:p w:rsidR="00FB7E0A" w:rsidRPr="00447B28" w:rsidRDefault="00FB7E0A" w:rsidP="00FB7E0A">
      <w:pPr>
        <w:pStyle w:val="Caption"/>
        <w:jc w:val="center"/>
        <w:rPr>
          <w:lang w:val="en-US"/>
        </w:rPr>
      </w:pPr>
      <w:bookmarkStart w:id="619" w:name="_Ref96597044"/>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620" w:author="Marc Lohse" w:date="2010-03-09T16:50:00Z">
        <w:r w:rsidR="00665FDC">
          <w:rPr>
            <w:noProof/>
            <w:lang w:val="en-US"/>
          </w:rPr>
          <w:t>6</w:t>
        </w:r>
      </w:ins>
      <w:del w:id="621" w:author="Marc Lohse" w:date="2009-10-13T10:26:00Z">
        <w:r w:rsidRPr="00447B28" w:rsidDel="00D009FE">
          <w:rPr>
            <w:noProof/>
            <w:lang w:val="en-US"/>
          </w:rPr>
          <w:delText>5</w:delText>
        </w:r>
      </w:del>
      <w:r w:rsidR="00B862CD" w:rsidRPr="00447B28">
        <w:rPr>
          <w:lang w:val="en-US"/>
        </w:rPr>
        <w:fldChar w:fldCharType="end"/>
      </w:r>
      <w:bookmarkEnd w:id="619"/>
      <w:r w:rsidRPr="00447B28">
        <w:rPr>
          <w:lang w:val="en-US"/>
        </w:rPr>
        <w:t>: Setting up the experiment using Robins graphical designer.</w:t>
      </w:r>
    </w:p>
    <w:p w:rsidR="00FB7E0A" w:rsidRPr="00447B28" w:rsidRDefault="00FB7E0A" w:rsidP="00FB7E0A">
      <w:pPr>
        <w:rPr>
          <w:highlight w:val="yellow"/>
          <w:lang w:val="en-US"/>
        </w:rPr>
      </w:pPr>
    </w:p>
    <w:p w:rsidR="00FB7E0A" w:rsidRPr="00447B28" w:rsidRDefault="00FB7E0A" w:rsidP="00FB7E0A">
      <w:pPr>
        <w:rPr>
          <w:lang w:val="en-US"/>
        </w:rPr>
      </w:pPr>
      <w:r w:rsidRPr="00447B28">
        <w:rPr>
          <w:lang w:val="en-US"/>
        </w:rPr>
        <w:t>The experiment designer panel also offers an expert option box that enables the experienced user to influence specific parameters of the statistical inference. By default, the normalization method used for the main analysis will be the same that was chosen on the quality check panel (</w:t>
      </w:r>
      <w:r w:rsidRPr="007B21D5">
        <w:rPr>
          <w:lang w:val="en-US"/>
        </w:rPr>
        <w:t xml:space="preserve">see </w:t>
      </w:r>
      <w:r w:rsidR="00B862CD">
        <w:rPr>
          <w:highlight w:val="yellow"/>
          <w:lang w:val="en-US"/>
        </w:rPr>
        <w:fldChar w:fldCharType="begin"/>
      </w:r>
      <w:r>
        <w:rPr>
          <w:highlight w:val="yellow"/>
          <w:lang w:val="en-US"/>
        </w:rPr>
        <w:instrText xml:space="preserve"> REF _Ref96597044 \h </w:instrText>
      </w:r>
      <w:r w:rsidR="00D20621" w:rsidRPr="00B862CD">
        <w:rPr>
          <w:highlight w:val="yellow"/>
          <w:lang w:val="en-US"/>
        </w:rPr>
      </w:r>
      <w:r w:rsidR="00B862CD">
        <w:rPr>
          <w:highlight w:val="yellow"/>
          <w:lang w:val="en-US"/>
        </w:rPr>
        <w:fldChar w:fldCharType="separate"/>
      </w:r>
      <w:ins w:id="622" w:author="Marc Lohse" w:date="2009-11-27T15:53:00Z">
        <w:r w:rsidR="000B5EE4" w:rsidRPr="00447B28">
          <w:rPr>
            <w:lang w:val="en-US"/>
          </w:rPr>
          <w:t xml:space="preserve">Figure </w:t>
        </w:r>
        <w:r w:rsidR="000B5EE4">
          <w:rPr>
            <w:noProof/>
            <w:lang w:val="en-US"/>
          </w:rPr>
          <w:t>6</w:t>
        </w:r>
      </w:ins>
      <w:del w:id="623" w:author="Marc Lohse" w:date="2009-10-13T15:44:00Z">
        <w:r w:rsidRPr="00447B28" w:rsidDel="00876A7D">
          <w:rPr>
            <w:lang w:val="en-US"/>
          </w:rPr>
          <w:delText xml:space="preserve">Figure </w:delText>
        </w:r>
        <w:r w:rsidRPr="00447B28" w:rsidDel="00876A7D">
          <w:rPr>
            <w:noProof/>
            <w:lang w:val="en-US"/>
          </w:rPr>
          <w:delText>5</w:delText>
        </w:r>
      </w:del>
      <w:r w:rsidR="00B862CD">
        <w:rPr>
          <w:highlight w:val="yellow"/>
          <w:lang w:val="en-US"/>
        </w:rPr>
        <w:fldChar w:fldCharType="end"/>
      </w:r>
      <w:r w:rsidRPr="00447B28">
        <w:rPr>
          <w:lang w:val="en-US"/>
        </w:rPr>
        <w:t>; if nothing was changed the default will be robust multi</w:t>
      </w:r>
      <w:r>
        <w:rPr>
          <w:lang w:val="en-US"/>
        </w:rPr>
        <w:t xml:space="preserve"> </w:t>
      </w:r>
      <w:r w:rsidRPr="00447B28">
        <w:rPr>
          <w:lang w:val="en-US"/>
        </w:rPr>
        <w:t xml:space="preserve">array averaging - RMA) to ensure consistency between the quality check and differential expression statistics. The user can define significance cut-offs like discarding genes that show a log2 fold change in expression lesser than 1 (i.e. less than 2-fold up- or down regulation) and genes showing a p-value greater than e.g. 0.05 (i.e. 5% false discovery rate is accepted). A choice of multiple testing methods is available for the inference of differentially expressed genes: </w:t>
      </w:r>
    </w:p>
    <w:p w:rsidR="00FB7E0A" w:rsidRPr="00447B28" w:rsidRDefault="00FB7E0A" w:rsidP="00FB7E0A">
      <w:pPr>
        <w:rPr>
          <w:lang w:val="en-US"/>
        </w:rPr>
      </w:pPr>
    </w:p>
    <w:p w:rsidR="00FB7E0A" w:rsidRPr="00447B28" w:rsidRDefault="00FB7E0A" w:rsidP="00FB7E0A">
      <w:pPr>
        <w:numPr>
          <w:ilvl w:val="0"/>
          <w:numId w:val="2"/>
        </w:numPr>
        <w:rPr>
          <w:lang w:val="en-US"/>
        </w:rPr>
      </w:pPr>
      <w:r w:rsidRPr="00447B28">
        <w:rPr>
          <w:lang w:val="en-US"/>
        </w:rPr>
        <w:t>“separate” – Does the multiple testing for each comparison (contrast) separately. Using this method, each specific comparison will always give the same result irrespective of the set of comparisons being made in the analysis. It</w:t>
      </w:r>
      <w:ins w:id="624" w:author="Björn Usadel" w:date="2009-10-12T18:08:00Z">
        <w:r>
          <w:rPr>
            <w:lang w:val="en-US"/>
          </w:rPr>
          <w:t xml:space="preserve"> i</w:t>
        </w:r>
      </w:ins>
      <w:del w:id="625" w:author="Björn Usadel" w:date="2009-10-12T18:08:00Z">
        <w:r w:rsidRPr="00447B28" w:rsidDel="00602328">
          <w:rPr>
            <w:lang w:val="en-US"/>
          </w:rPr>
          <w:delText>’</w:delText>
        </w:r>
      </w:del>
      <w:r w:rsidRPr="00447B28">
        <w:rPr>
          <w:lang w:val="en-US"/>
        </w:rPr>
        <w:t xml:space="preserve">s </w:t>
      </w:r>
      <w:ins w:id="626" w:author="Björn Usadel" w:date="2009-10-12T18:08:00Z">
        <w:r>
          <w:rPr>
            <w:lang w:val="en-US"/>
          </w:rPr>
          <w:t xml:space="preserve">the </w:t>
        </w:r>
      </w:ins>
      <w:r w:rsidRPr="00447B28">
        <w:rPr>
          <w:lang w:val="en-US"/>
        </w:rPr>
        <w:t>simplest method available as it does not consider multiple testing adjustment between the comparisons and assumes the same raw p-value cut-off for all comparisons (which might be very different).</w:t>
      </w:r>
    </w:p>
    <w:p w:rsidR="00FB7E0A" w:rsidRPr="00447B28" w:rsidRDefault="00FB7E0A" w:rsidP="00FB7E0A">
      <w:pPr>
        <w:ind w:left="720"/>
        <w:rPr>
          <w:lang w:val="en-US"/>
        </w:rPr>
      </w:pPr>
    </w:p>
    <w:p w:rsidR="00FB7E0A" w:rsidRPr="00447B28" w:rsidRDefault="00FB7E0A" w:rsidP="00FB7E0A">
      <w:pPr>
        <w:ind w:left="720"/>
        <w:rPr>
          <w:lang w:val="en-US"/>
        </w:rPr>
      </w:pPr>
    </w:p>
    <w:p w:rsidR="00FB7E0A" w:rsidRPr="00447B28" w:rsidRDefault="00FB7E0A" w:rsidP="00FB7E0A">
      <w:pPr>
        <w:numPr>
          <w:ilvl w:val="0"/>
          <w:numId w:val="2"/>
        </w:numPr>
        <w:rPr>
          <w:lang w:val="en-US"/>
        </w:rPr>
      </w:pPr>
      <w:r w:rsidRPr="00447B28">
        <w:rPr>
          <w:lang w:val="en-US"/>
        </w:rPr>
        <w:t xml:space="preserve">“global” -  Implements multiple testing </w:t>
      </w:r>
      <w:ins w:id="627" w:author="Björn Usadel" w:date="2009-10-12T18:08:00Z">
        <w:r>
          <w:rPr>
            <w:lang w:val="en-US"/>
          </w:rPr>
          <w:t xml:space="preserve">correction </w:t>
        </w:r>
      </w:ins>
      <w:r w:rsidRPr="00447B28">
        <w:rPr>
          <w:lang w:val="en-US"/>
        </w:rPr>
        <w:t>across all comparisons and probes simultaneously ensuring a consistent p-value cut-off across all comparisons.</w:t>
      </w:r>
    </w:p>
    <w:p w:rsidR="00FB7E0A" w:rsidRPr="00447B28" w:rsidRDefault="00FB7E0A" w:rsidP="00FB7E0A">
      <w:pPr>
        <w:rPr>
          <w:lang w:val="en-US"/>
        </w:rPr>
      </w:pPr>
    </w:p>
    <w:p w:rsidR="00FB7E0A" w:rsidRPr="00447B28" w:rsidRDefault="00FB7E0A" w:rsidP="00FB7E0A">
      <w:pPr>
        <w:numPr>
          <w:ilvl w:val="0"/>
          <w:numId w:val="2"/>
        </w:numPr>
        <w:rPr>
          <w:lang w:val="en-US"/>
        </w:rPr>
      </w:pPr>
      <w:r w:rsidRPr="00447B28">
        <w:rPr>
          <w:lang w:val="en-US"/>
        </w:rPr>
        <w:t xml:space="preserve">“hierarchical” – Does p-value adjustment first for all genes and then across comparisons, which offers more statistical power to control the family-wise error rate when using the method described by </w:t>
      </w:r>
      <w:r w:rsidR="00B862CD" w:rsidRPr="00AC3D96">
        <w:rPr>
          <w:lang w:val="en-US"/>
        </w:rPr>
        <w:fldChar w:fldCharType="begin"/>
      </w:r>
      <w:r w:rsidRPr="00AC3D96">
        <w:rPr>
          <w:lang w:val="en-US"/>
        </w:rPr>
        <w:instrText xml:space="preserve"> ADDIN EN.CITE &lt;EndNote&gt;&lt;Cite&gt;&lt;Author&gt;Holm&lt;/Author&gt;&lt;Year&gt;1979&lt;/Year&gt;&lt;RecNum&gt;80&lt;/RecNum&gt;&lt;record&gt;&lt;rec-number&gt;80&lt;/rec-number&gt;&lt;foreign-keys&gt;&lt;key app="EN" db-id="wwxr5eewzdsweue0vsnxstf09ztd5rsvadr0"&gt;80&lt;/key&gt;&lt;/foreign-keys&gt;&lt;ref-type name="Journal Article"&gt;17&lt;/ref-type&gt;&lt;contributors&gt;&lt;authors&gt;&lt;author&gt;Holm, S.&lt;/author&gt;&lt;/authors&gt;&lt;/contributors&gt;&lt;titles&gt;&lt;title&gt;A stagewise rejective multiple test procedure based on a modified Bonferroni test&lt;/title&gt;&lt;secondary-title&gt;Scandinavian Journal of Statistics&lt;/secondary-title&gt;&lt;/titles&gt;&lt;periodical&gt;&lt;full-title&gt;Scandinavian Journal of Statistics&lt;/full-title&gt;&lt;/periodical&gt;&lt;pages&gt;65-70&lt;/pages&gt;&lt;number&gt;6&lt;/number&gt;&lt;dates&gt;&lt;year&gt;1979&lt;/year&gt;&lt;/dates&gt;&lt;label&gt;p00936&lt;/label&gt;&lt;urls&gt;&lt;/urls&gt;&lt;custom3&gt;papers://0FAAA87A-C0AF-430C-9494-8B287197C39E/Paper/p936&lt;/custom3&gt;&lt;/record&gt;&lt;/Cite&gt;&lt;/EndNote&gt;</w:instrText>
      </w:r>
      <w:r w:rsidR="00B862CD" w:rsidRPr="00AC3D96">
        <w:rPr>
          <w:lang w:val="en-US"/>
        </w:rPr>
        <w:fldChar w:fldCharType="separate"/>
      </w:r>
      <w:r w:rsidRPr="00AC3D96">
        <w:rPr>
          <w:lang w:val="en-US"/>
        </w:rPr>
        <w:t>(Holm, 1979)</w:t>
      </w:r>
      <w:r w:rsidR="00B862CD" w:rsidRPr="00AC3D96">
        <w:rPr>
          <w:lang w:val="en-US"/>
        </w:rPr>
        <w:fldChar w:fldCharType="end"/>
      </w:r>
      <w:r w:rsidRPr="00447B28">
        <w:rPr>
          <w:lang w:val="en-US"/>
        </w:rPr>
        <w:t xml:space="preserve"> for p-value adjustment.</w:t>
      </w:r>
    </w:p>
    <w:p w:rsidR="00FB7E0A" w:rsidRPr="00447B28" w:rsidRDefault="00FB7E0A" w:rsidP="00FB7E0A">
      <w:pPr>
        <w:rPr>
          <w:lang w:val="en-US"/>
        </w:rPr>
      </w:pPr>
    </w:p>
    <w:p w:rsidR="00FB7E0A" w:rsidRPr="00447B28" w:rsidRDefault="00FB7E0A" w:rsidP="00FB7E0A">
      <w:pPr>
        <w:numPr>
          <w:ilvl w:val="0"/>
          <w:numId w:val="2"/>
        </w:numPr>
        <w:rPr>
          <w:lang w:val="en-US"/>
        </w:rPr>
      </w:pPr>
      <w:r w:rsidRPr="00447B28">
        <w:rPr>
          <w:lang w:val="en-US"/>
        </w:rPr>
        <w:t>“nestedF” – First does p-value adjustment for all genes and uses a nested F test to classify the comparisons as significant or not for the selected genes.</w:t>
      </w: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r w:rsidRPr="00447B28">
        <w:rPr>
          <w:lang w:val="en-US"/>
        </w:rPr>
        <w:t>Users that are familiar with R programming can activate the “preview R script”-mode in which all scripts generated by Robin are shown in an internal editor for review and modification prior to execution. Even if this option was not chosen, all R scripts generated by Robin will be written to the “source” folder in the final output directory. When the design step is completed, clicking the “Next” button will first open a file browser asking for a location to save the results to and then move on to the execution of the analysis. After completing the calculations, Robin will show a summary of the warnings generated during the workflow (if any) and offer options to exit, restart or modify the current experiment.</w:t>
      </w:r>
    </w:p>
    <w:p w:rsidR="00FB7E0A" w:rsidRPr="00447B28" w:rsidRDefault="00FB7E0A" w:rsidP="00FB7E0A">
      <w:pPr>
        <w:rPr>
          <w:lang w:val="en-US"/>
        </w:rPr>
      </w:pPr>
    </w:p>
    <w:p w:rsidR="00FB7E0A" w:rsidRPr="00447B28" w:rsidRDefault="00FB7E0A" w:rsidP="00FB7E0A">
      <w:pPr>
        <w:rPr>
          <w:highlight w:val="yellow"/>
          <w:lang w:val="en-US"/>
        </w:rPr>
      </w:pPr>
    </w:p>
    <w:p w:rsidR="00FB7E0A" w:rsidRPr="00447B28" w:rsidRDefault="00FB7E0A" w:rsidP="00FB7E0A">
      <w:pPr>
        <w:rPr>
          <w:lang w:val="en-US"/>
        </w:rPr>
      </w:pPr>
      <w:r w:rsidRPr="00447B28">
        <w:rPr>
          <w:lang w:val="en-US"/>
        </w:rPr>
        <w:br w:type="page"/>
      </w:r>
    </w:p>
    <w:p w:rsidR="00FB7E0A" w:rsidRPr="00447B28" w:rsidRDefault="00876A7D" w:rsidP="00FB7E0A">
      <w:pPr>
        <w:rPr>
          <w:lang w:val="en-US"/>
        </w:rPr>
      </w:pPr>
      <w:r>
        <w:rPr>
          <w:noProof/>
          <w:lang w:val="en-US" w:eastAsia="en-US"/>
        </w:rPr>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5486400" cy="4131945"/>
            <wp:effectExtent l="25400" t="0" r="0" b="0"/>
            <wp:wrapTopAndBottom/>
            <wp:docPr id="12" name="Picture 12" descr="tcimport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cimport_new"/>
                    <pic:cNvPicPr>
                      <a:picLocks noChangeAspect="1" noChangeArrowheads="1"/>
                    </pic:cNvPicPr>
                  </pic:nvPicPr>
                  <pic:blipFill>
                    <a:blip r:embed="rId12"/>
                    <a:srcRect/>
                    <a:stretch>
                      <a:fillRect/>
                    </a:stretch>
                  </pic:blipFill>
                  <pic:spPr bwMode="auto">
                    <a:xfrm>
                      <a:off x="0" y="0"/>
                      <a:ext cx="5486400" cy="4131945"/>
                    </a:xfrm>
                    <a:prstGeom prst="rect">
                      <a:avLst/>
                    </a:prstGeom>
                    <a:noFill/>
                    <a:ln w="9525">
                      <a:noFill/>
                      <a:miter lim="800000"/>
                      <a:headEnd/>
                      <a:tailEnd/>
                    </a:ln>
                  </pic:spPr>
                </pic:pic>
              </a:graphicData>
            </a:graphic>
          </wp:anchor>
        </w:drawing>
      </w:r>
    </w:p>
    <w:p w:rsidR="00FB7E0A" w:rsidRPr="00447B28" w:rsidRDefault="00FB7E0A" w:rsidP="00FB7E0A">
      <w:pPr>
        <w:pStyle w:val="Caption"/>
        <w:rPr>
          <w:lang w:val="en-US"/>
        </w:rPr>
      </w:pPr>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628" w:author="Marc Lohse" w:date="2010-03-09T16:50:00Z">
        <w:r w:rsidR="00665FDC">
          <w:rPr>
            <w:noProof/>
            <w:lang w:val="en-US"/>
          </w:rPr>
          <w:t>7</w:t>
        </w:r>
      </w:ins>
      <w:del w:id="629" w:author="Marc Lohse" w:date="2009-10-13T10:26:00Z">
        <w:r w:rsidRPr="00447B28" w:rsidDel="00D009FE">
          <w:rPr>
            <w:noProof/>
            <w:lang w:val="en-US"/>
          </w:rPr>
          <w:delText>6</w:delText>
        </w:r>
      </w:del>
      <w:r w:rsidR="00B862CD" w:rsidRPr="00447B28">
        <w:rPr>
          <w:lang w:val="en-US"/>
        </w:rPr>
        <w:fldChar w:fldCharType="end"/>
      </w:r>
      <w:r w:rsidRPr="00447B28">
        <w:rPr>
          <w:lang w:val="en-US"/>
        </w:rPr>
        <w:t>: Two color data import wizard. Robin automatically removes header sections from different tabular file formats and extracts the column headers. The user has to define which column contains which data (1) by assigning the proper column names to the required column fields. After choosing a chip layout from the list of layout presets (or defining a new layout and saving it as a preset; see 2), the user can save the import settings (3) and reuse them later when importing data of the same format.</w:t>
      </w:r>
    </w:p>
    <w:p w:rsidR="00FB7E0A" w:rsidRPr="00447B28" w:rsidRDefault="00FB7E0A" w:rsidP="00FB7E0A">
      <w:pPr>
        <w:pStyle w:val="Heading2"/>
        <w:rPr>
          <w:lang w:val="en-US"/>
        </w:rPr>
      </w:pPr>
      <w:bookmarkStart w:id="630" w:name="_Ref116633361"/>
      <w:bookmarkStart w:id="631" w:name="_Toc117067367"/>
      <w:bookmarkStart w:id="632" w:name="_Toc117070471"/>
      <w:r w:rsidRPr="00447B28">
        <w:rPr>
          <w:lang w:val="en-US"/>
        </w:rPr>
        <w:t>Analysing two-colour microarray data</w:t>
      </w:r>
      <w:bookmarkEnd w:id="630"/>
      <w:bookmarkEnd w:id="631"/>
      <w:bookmarkEnd w:id="632"/>
    </w:p>
    <w:p w:rsidR="00FB7E0A" w:rsidRPr="00447B28" w:rsidRDefault="00FB7E0A" w:rsidP="00FB7E0A">
      <w:pPr>
        <w:rPr>
          <w:lang w:val="en-US"/>
        </w:rPr>
      </w:pPr>
      <w:r w:rsidRPr="00447B28">
        <w:rPr>
          <w:lang w:val="en-US"/>
        </w:rPr>
        <w:t xml:space="preserve">The first step when working with two colour microarray data is data import. Robin provides a wizard dialog that helps the user to import various import formats with the only restriction that the data has to be provided in plain text format (.csv, .tab etc). Loading MS Excel worksheets directly is not supported (yet). Aside from this any kind of tabular data can be used. When importing data, the user only needs to know which column separator was used. Layouts of frequently used microarray types are included as clickable presets in the layout preset list – if the layout of your </w:t>
      </w:r>
      <w:del w:id="633" w:author="Marc Lohse" w:date="2009-10-13T10:37:00Z">
        <w:r w:rsidRPr="00447B28" w:rsidDel="00DF0874">
          <w:rPr>
            <w:lang w:val="en-US"/>
          </w:rPr>
          <w:delText>favourite</w:delText>
        </w:r>
      </w:del>
      <w:ins w:id="634" w:author="Marc Lohse" w:date="2009-10-13T10:37:00Z">
        <w:r w:rsidRPr="00447B28">
          <w:rPr>
            <w:lang w:val="en-US"/>
          </w:rPr>
          <w:t>favorite</w:t>
        </w:r>
      </w:ins>
      <w:r w:rsidRPr="00447B28">
        <w:rPr>
          <w:lang w:val="en-US"/>
        </w:rPr>
        <w:t xml:space="preserve"> chips is not included in the list, you can define a new layout and save it for later use. The minimal data required to </w:t>
      </w:r>
      <w:del w:id="635" w:author="Marc Lohse" w:date="2009-10-13T10:37:00Z">
        <w:r w:rsidRPr="00447B28" w:rsidDel="00DF0874">
          <w:rPr>
            <w:lang w:val="en-US"/>
          </w:rPr>
          <w:delText>analyse</w:delText>
        </w:r>
      </w:del>
      <w:ins w:id="636" w:author="Marc Lohse" w:date="2009-10-13T10:37:00Z">
        <w:r w:rsidRPr="00447B28">
          <w:rPr>
            <w:lang w:val="en-US"/>
          </w:rPr>
          <w:t>analyze</w:t>
        </w:r>
      </w:ins>
      <w:r w:rsidRPr="00447B28">
        <w:rPr>
          <w:lang w:val="en-US"/>
        </w:rPr>
        <w:t xml:space="preserve"> two </w:t>
      </w:r>
      <w:del w:id="637" w:author="Marc Lohse" w:date="2009-10-13T10:37:00Z">
        <w:r w:rsidRPr="00447B28" w:rsidDel="00DF0874">
          <w:rPr>
            <w:lang w:val="en-US"/>
          </w:rPr>
          <w:delText>colour</w:delText>
        </w:r>
      </w:del>
      <w:ins w:id="638" w:author="Marc Lohse" w:date="2009-10-13T10:37:00Z">
        <w:r w:rsidRPr="00447B28">
          <w:rPr>
            <w:lang w:val="en-US"/>
          </w:rPr>
          <w:t>color</w:t>
        </w:r>
      </w:ins>
      <w:r w:rsidRPr="00447B28">
        <w:rPr>
          <w:lang w:val="en-US"/>
        </w:rPr>
        <w:t xml:space="preserve"> chips is an identifier uniquely identifying the oligos / cDNAs spotted on the chip and the red and green channel foreground and background signal intensities. The table view on the left half of the import dialog facilitates choosing the column containing the required data, and after specifying the column names under “Required columns” the information needed to import the data is complete. Robin will create copies of the input files that are stripped off any header text and checked row-wise for data format consistency. The processed input files will be placed in a separate folder </w:t>
      </w:r>
      <w:r w:rsidR="00876A7D">
        <w:rPr>
          <w:noProof/>
          <w:lang w:val="en-US" w:eastAsia="en-US"/>
        </w:rPr>
        <w:drawing>
          <wp:anchor distT="0" distB="0" distL="114300" distR="114300" simplePos="0" relativeHeight="251657728" behindDoc="0" locked="0" layoutInCell="1" allowOverlap="1">
            <wp:simplePos x="0" y="0"/>
            <wp:positionH relativeFrom="column">
              <wp:posOffset>0</wp:posOffset>
            </wp:positionH>
            <wp:positionV relativeFrom="paragraph">
              <wp:posOffset>457200</wp:posOffset>
            </wp:positionV>
            <wp:extent cx="5486400" cy="3877945"/>
            <wp:effectExtent l="2540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486400" cy="3877945"/>
                    </a:xfrm>
                    <a:prstGeom prst="rect">
                      <a:avLst/>
                    </a:prstGeom>
                    <a:noFill/>
                    <a:ln w="9525">
                      <a:noFill/>
                      <a:miter lim="800000"/>
                      <a:headEnd/>
                      <a:tailEnd/>
                    </a:ln>
                  </pic:spPr>
                </pic:pic>
              </a:graphicData>
            </a:graphic>
          </wp:anchor>
        </w:drawing>
      </w:r>
      <w:r w:rsidRPr="00447B28">
        <w:rPr>
          <w:lang w:val="en-US"/>
        </w:rPr>
        <w:t xml:space="preserve">in the output folder. </w:t>
      </w:r>
    </w:p>
    <w:p w:rsidR="00FB7E0A" w:rsidRPr="00447B28" w:rsidRDefault="00FB7E0A" w:rsidP="00FB7E0A">
      <w:pPr>
        <w:keepNext/>
        <w:rPr>
          <w:lang w:val="en-US"/>
        </w:rPr>
      </w:pPr>
    </w:p>
    <w:p w:rsidR="00FB7E0A" w:rsidRPr="00447B28" w:rsidRDefault="00FB7E0A" w:rsidP="00FB7E0A">
      <w:pPr>
        <w:pStyle w:val="Caption"/>
        <w:rPr>
          <w:lang w:val="en-US"/>
        </w:rPr>
      </w:pPr>
      <w:bookmarkStart w:id="639" w:name="_Ref96762566"/>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640" w:author="Marc Lohse" w:date="2010-03-09T16:50:00Z">
        <w:r w:rsidR="00665FDC">
          <w:rPr>
            <w:noProof/>
            <w:lang w:val="en-US"/>
          </w:rPr>
          <w:t>8</w:t>
        </w:r>
      </w:ins>
      <w:del w:id="641" w:author="Marc Lohse" w:date="2009-10-13T10:26:00Z">
        <w:r w:rsidRPr="00447B28" w:rsidDel="00D009FE">
          <w:rPr>
            <w:noProof/>
            <w:lang w:val="en-US"/>
          </w:rPr>
          <w:delText>7</w:delText>
        </w:r>
      </w:del>
      <w:r w:rsidR="00B862CD" w:rsidRPr="00447B28">
        <w:rPr>
          <w:lang w:val="en-US"/>
        </w:rPr>
        <w:fldChar w:fldCharType="end"/>
      </w:r>
      <w:bookmarkEnd w:id="639"/>
      <w:r w:rsidRPr="00447B28">
        <w:rPr>
          <w:lang w:val="en-US"/>
        </w:rPr>
        <w:t>: Defining the RNA targets table for two-</w:t>
      </w:r>
      <w:del w:id="642" w:author="Marc Lohse" w:date="2009-10-13T10:38:00Z">
        <w:r w:rsidRPr="00447B28" w:rsidDel="00DF0874">
          <w:rPr>
            <w:lang w:val="en-US"/>
          </w:rPr>
          <w:delText>colour</w:delText>
        </w:r>
      </w:del>
      <w:ins w:id="643" w:author="Marc Lohse" w:date="2009-10-13T10:38:00Z">
        <w:r w:rsidRPr="00447B28">
          <w:rPr>
            <w:lang w:val="en-US"/>
          </w:rPr>
          <w:t>color</w:t>
        </w:r>
      </w:ins>
      <w:r w:rsidRPr="00447B28">
        <w:rPr>
          <w:lang w:val="en-US"/>
        </w:rPr>
        <w:t xml:space="preserve"> microarrays</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The next piece of information Robin needs is which different RNA samples (RNA targets) have been hybridized to which channel on which chip. This can be conveniently entered on the targets table panel (see </w:t>
      </w:r>
      <w:r w:rsidR="00B862CD" w:rsidRPr="00447B28">
        <w:rPr>
          <w:lang w:val="en-US"/>
        </w:rPr>
        <w:fldChar w:fldCharType="begin"/>
      </w:r>
      <w:r w:rsidRPr="00447B28">
        <w:rPr>
          <w:lang w:val="en-US"/>
        </w:rPr>
        <w:instrText xml:space="preserve"> REF _Ref96762566 \h </w:instrText>
      </w:r>
      <w:r w:rsidR="00D20621" w:rsidRPr="00B862CD">
        <w:rPr>
          <w:lang w:val="en-US"/>
        </w:rPr>
      </w:r>
      <w:r w:rsidR="00B862CD" w:rsidRPr="00447B28">
        <w:rPr>
          <w:lang w:val="en-US"/>
        </w:rPr>
        <w:fldChar w:fldCharType="separate"/>
      </w:r>
      <w:ins w:id="644" w:author="Marc Lohse" w:date="2009-11-27T15:53:00Z">
        <w:r w:rsidR="000B5EE4" w:rsidRPr="00447B28">
          <w:rPr>
            <w:lang w:val="en-US"/>
          </w:rPr>
          <w:t xml:space="preserve">Figure </w:t>
        </w:r>
        <w:r w:rsidR="000B5EE4">
          <w:rPr>
            <w:noProof/>
            <w:lang w:val="en-US"/>
          </w:rPr>
          <w:t>8</w:t>
        </w:r>
      </w:ins>
      <w:del w:id="645" w:author="Marc Lohse" w:date="2009-10-13T15:44:00Z">
        <w:r w:rsidRPr="00447B28" w:rsidDel="00876A7D">
          <w:rPr>
            <w:lang w:val="en-US"/>
          </w:rPr>
          <w:delText xml:space="preserve">Figure </w:delText>
        </w:r>
        <w:r w:rsidRPr="00447B28" w:rsidDel="00876A7D">
          <w:rPr>
            <w:noProof/>
            <w:lang w:val="en-US"/>
          </w:rPr>
          <w:delText>7</w:delText>
        </w:r>
      </w:del>
      <w:r w:rsidR="00B862CD" w:rsidRPr="00447B28">
        <w:rPr>
          <w:lang w:val="en-US"/>
        </w:rPr>
        <w:fldChar w:fldCharType="end"/>
      </w:r>
      <w:r w:rsidRPr="00447B28">
        <w:rPr>
          <w:lang w:val="en-US"/>
        </w:rPr>
        <w:t xml:space="preserve">). Robin will run some checks on the input to assert consistency.  Analogous to Affymetrix data analysis the next panel provides a choice of quality check methods adapted to two color arrays and an expert settings box granting deeper control of the analysis parameters (See </w:t>
      </w:r>
      <w:r w:rsidR="00B862CD" w:rsidRPr="00447B28">
        <w:rPr>
          <w:lang w:val="en-US"/>
        </w:rPr>
        <w:fldChar w:fldCharType="begin"/>
      </w:r>
      <w:r w:rsidRPr="00447B28">
        <w:rPr>
          <w:lang w:val="en-US"/>
        </w:rPr>
        <w:instrText xml:space="preserve"> REF _Ref96762829 \h </w:instrText>
      </w:r>
      <w:r w:rsidR="00D20621" w:rsidRPr="00B862CD">
        <w:rPr>
          <w:lang w:val="en-US"/>
        </w:rPr>
      </w:r>
      <w:r w:rsidR="00B862CD" w:rsidRPr="00447B28">
        <w:rPr>
          <w:lang w:val="en-US"/>
        </w:rPr>
        <w:fldChar w:fldCharType="separate"/>
      </w:r>
      <w:ins w:id="646" w:author="Marc Lohse" w:date="2009-11-27T15:53:00Z">
        <w:r w:rsidR="000B5EE4" w:rsidRPr="00447B28">
          <w:rPr>
            <w:lang w:val="en-US"/>
          </w:rPr>
          <w:t xml:space="preserve">Figure </w:t>
        </w:r>
        <w:r w:rsidR="000B5EE4">
          <w:rPr>
            <w:noProof/>
            <w:lang w:val="en-US"/>
          </w:rPr>
          <w:t>9</w:t>
        </w:r>
      </w:ins>
      <w:del w:id="647" w:author="Marc Lohse" w:date="2009-10-13T15:44:00Z">
        <w:r w:rsidRPr="00447B28" w:rsidDel="00876A7D">
          <w:rPr>
            <w:lang w:val="en-US"/>
          </w:rPr>
          <w:delText xml:space="preserve">Figure </w:delText>
        </w:r>
        <w:r w:rsidRPr="00447B28" w:rsidDel="00876A7D">
          <w:rPr>
            <w:noProof/>
            <w:lang w:val="en-US"/>
          </w:rPr>
          <w:delText>8</w:delText>
        </w:r>
      </w:del>
      <w:r w:rsidR="00B862CD" w:rsidRPr="00447B28">
        <w:rPr>
          <w:lang w:val="en-US"/>
        </w:rPr>
        <w:fldChar w:fldCharType="end"/>
      </w:r>
      <w:r w:rsidRPr="00447B28">
        <w:rPr>
          <w:lang w:val="en-US"/>
        </w:rPr>
        <w:t xml:space="preserve">). </w:t>
      </w:r>
    </w:p>
    <w:p w:rsidR="00FB7E0A" w:rsidRPr="00447B28" w:rsidRDefault="00FB7E0A" w:rsidP="00FB7E0A">
      <w:pPr>
        <w:rPr>
          <w:lang w:val="en-US"/>
        </w:rPr>
      </w:pPr>
      <w:r w:rsidRPr="00447B28">
        <w:rPr>
          <w:lang w:val="en-US"/>
        </w:rPr>
        <w:t>Each step of the normalization process, namely background correction, within-array normalization and between-array normalization can be configured separately to o</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Quality check results will be summarized in a list resembling </w:t>
      </w:r>
      <w:r w:rsidR="00B862CD" w:rsidRPr="00447B28">
        <w:rPr>
          <w:lang w:val="en-US"/>
        </w:rPr>
        <w:fldChar w:fldCharType="begin"/>
      </w:r>
      <w:r w:rsidRPr="00447B28">
        <w:rPr>
          <w:lang w:val="en-US"/>
        </w:rPr>
        <w:instrText xml:space="preserve"> REF _Ref96763359 \h </w:instrText>
      </w:r>
      <w:r w:rsidR="00D20621" w:rsidRPr="00B862CD">
        <w:rPr>
          <w:lang w:val="en-US"/>
        </w:rPr>
      </w:r>
      <w:r w:rsidR="00B862CD" w:rsidRPr="00447B28">
        <w:rPr>
          <w:lang w:val="en-US"/>
        </w:rPr>
        <w:fldChar w:fldCharType="separate"/>
      </w:r>
      <w:ins w:id="648" w:author="Marc Lohse" w:date="2009-11-27T15:53:00Z">
        <w:r w:rsidR="000B5EE4" w:rsidRPr="00447B28">
          <w:rPr>
            <w:lang w:val="en-US"/>
          </w:rPr>
          <w:t xml:space="preserve">Figure </w:t>
        </w:r>
        <w:r w:rsidR="000B5EE4">
          <w:rPr>
            <w:noProof/>
            <w:lang w:val="en-US"/>
          </w:rPr>
          <w:t>4</w:t>
        </w:r>
      </w:ins>
      <w:del w:id="649" w:author="Marc Lohse" w:date="2009-10-13T15:44:00Z">
        <w:r w:rsidRPr="00447B28" w:rsidDel="00876A7D">
          <w:rPr>
            <w:lang w:val="en-US"/>
          </w:rPr>
          <w:delText xml:space="preserve">Figure </w:delText>
        </w:r>
        <w:r w:rsidRPr="00447B28" w:rsidDel="00876A7D">
          <w:rPr>
            <w:noProof/>
            <w:lang w:val="en-US"/>
          </w:rPr>
          <w:delText>3</w:delText>
        </w:r>
      </w:del>
      <w:r w:rsidR="00B862CD" w:rsidRPr="00447B28">
        <w:rPr>
          <w:lang w:val="en-US"/>
        </w:rPr>
        <w:fldChar w:fldCharType="end"/>
      </w:r>
      <w:r w:rsidRPr="00447B28">
        <w:rPr>
          <w:lang w:val="en-US"/>
        </w:rPr>
        <w:t xml:space="preserve">. Depending on the amount of factors being varied in the experiment (i.e. the amount of different RNA samples hybridized) clicking “Next” on the quality check panel will either directly start the main analysis (e.g. in a simple two sample comparison) or open the graphical experiment designer panel (see </w:t>
      </w:r>
      <w:r w:rsidR="00B862CD" w:rsidRPr="00447B28">
        <w:rPr>
          <w:lang w:val="en-US"/>
        </w:rPr>
        <w:fldChar w:fldCharType="begin"/>
      </w:r>
      <w:r w:rsidRPr="00447B28">
        <w:rPr>
          <w:lang w:val="en-US"/>
        </w:rPr>
        <w:instrText xml:space="preserve"> REF _Ref96597044 \h </w:instrText>
      </w:r>
      <w:r w:rsidR="00D20621" w:rsidRPr="00B862CD">
        <w:rPr>
          <w:lang w:val="en-US"/>
        </w:rPr>
      </w:r>
      <w:r w:rsidR="00B862CD" w:rsidRPr="00447B28">
        <w:rPr>
          <w:lang w:val="en-US"/>
        </w:rPr>
        <w:fldChar w:fldCharType="separate"/>
      </w:r>
      <w:ins w:id="650" w:author="Marc Lohse" w:date="2009-11-27T15:53:00Z">
        <w:r w:rsidR="000B5EE4" w:rsidRPr="00447B28">
          <w:rPr>
            <w:lang w:val="en-US"/>
          </w:rPr>
          <w:t xml:space="preserve">Figure </w:t>
        </w:r>
        <w:r w:rsidR="000B5EE4">
          <w:rPr>
            <w:noProof/>
            <w:lang w:val="en-US"/>
          </w:rPr>
          <w:t>6</w:t>
        </w:r>
      </w:ins>
      <w:del w:id="651" w:author="Marc Lohse" w:date="2009-10-13T15:44:00Z">
        <w:r w:rsidRPr="00447B28" w:rsidDel="00876A7D">
          <w:rPr>
            <w:lang w:val="en-US"/>
          </w:rPr>
          <w:delText xml:space="preserve">Figure </w:delText>
        </w:r>
        <w:r w:rsidRPr="00447B28" w:rsidDel="00876A7D">
          <w:rPr>
            <w:noProof/>
            <w:lang w:val="en-US"/>
          </w:rPr>
          <w:delText>5</w:delText>
        </w:r>
      </w:del>
      <w:r w:rsidR="00B862CD" w:rsidRPr="00447B28">
        <w:rPr>
          <w:lang w:val="en-US"/>
        </w:rPr>
        <w:fldChar w:fldCharType="end"/>
      </w:r>
      <w:r w:rsidRPr="00447B28">
        <w:rPr>
          <w:lang w:val="en-US"/>
        </w:rPr>
        <w:t>). Experiment layout is done exactly as for Affymetrix arrays – please refer to section “Experiment design“ for a detailed description.</w:t>
      </w: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876A7D" w:rsidP="00FB7E0A">
      <w:pPr>
        <w:keepNext/>
        <w:rPr>
          <w:lang w:val="en-US"/>
        </w:rPr>
      </w:pPr>
      <w:r>
        <w:rPr>
          <w:noProof/>
          <w:lang w:val="en-US" w:eastAsia="en-US"/>
        </w:rPr>
        <w:drawing>
          <wp:anchor distT="0" distB="0" distL="114300" distR="114300" simplePos="0" relativeHeight="251658752" behindDoc="0" locked="0" layoutInCell="1" allowOverlap="1">
            <wp:simplePos x="0" y="0"/>
            <wp:positionH relativeFrom="column">
              <wp:posOffset>0</wp:posOffset>
            </wp:positionH>
            <wp:positionV relativeFrom="paragraph">
              <wp:posOffset>0</wp:posOffset>
            </wp:positionV>
            <wp:extent cx="5486400" cy="3877945"/>
            <wp:effectExtent l="25400" t="0" r="0" b="0"/>
            <wp:wrapTopAndBottom/>
            <wp:docPr id="3" name="Picture 14" descr="tc_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c_quality"/>
                    <pic:cNvPicPr>
                      <a:picLocks noChangeAspect="1" noChangeArrowheads="1"/>
                    </pic:cNvPicPr>
                  </pic:nvPicPr>
                  <pic:blipFill>
                    <a:blip r:embed="rId14"/>
                    <a:srcRect/>
                    <a:stretch>
                      <a:fillRect/>
                    </a:stretch>
                  </pic:blipFill>
                  <pic:spPr bwMode="auto">
                    <a:xfrm>
                      <a:off x="0" y="0"/>
                      <a:ext cx="5486400" cy="3877945"/>
                    </a:xfrm>
                    <a:prstGeom prst="rect">
                      <a:avLst/>
                    </a:prstGeom>
                    <a:noFill/>
                    <a:ln w="9525">
                      <a:noFill/>
                      <a:miter lim="800000"/>
                      <a:headEnd/>
                      <a:tailEnd/>
                    </a:ln>
                  </pic:spPr>
                </pic:pic>
              </a:graphicData>
            </a:graphic>
          </wp:anchor>
        </w:drawing>
      </w:r>
    </w:p>
    <w:p w:rsidR="00FB7E0A" w:rsidRPr="00447B28" w:rsidRDefault="00FB7E0A" w:rsidP="00FB7E0A">
      <w:pPr>
        <w:pStyle w:val="Caption"/>
        <w:rPr>
          <w:lang w:val="en-US"/>
        </w:rPr>
      </w:pPr>
      <w:bookmarkStart w:id="652" w:name="_Ref96762829"/>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653" w:author="Marc Lohse" w:date="2010-03-09T16:50:00Z">
        <w:r w:rsidR="00665FDC">
          <w:rPr>
            <w:noProof/>
            <w:lang w:val="en-US"/>
          </w:rPr>
          <w:t>9</w:t>
        </w:r>
      </w:ins>
      <w:del w:id="654" w:author="Marc Lohse" w:date="2009-10-13T10:26:00Z">
        <w:r w:rsidRPr="00447B28" w:rsidDel="00D009FE">
          <w:rPr>
            <w:noProof/>
            <w:lang w:val="en-US"/>
          </w:rPr>
          <w:delText>8</w:delText>
        </w:r>
      </w:del>
      <w:r w:rsidR="00B862CD" w:rsidRPr="00447B28">
        <w:rPr>
          <w:lang w:val="en-US"/>
        </w:rPr>
        <w:fldChar w:fldCharType="end"/>
      </w:r>
      <w:bookmarkEnd w:id="652"/>
      <w:r w:rsidRPr="00447B28">
        <w:rPr>
          <w:lang w:val="en-US"/>
        </w:rPr>
        <w:t>: Quality check and expert settings for two color microarrays</w:t>
      </w: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pStyle w:val="Heading2"/>
        <w:rPr>
          <w:lang w:val="en-US"/>
        </w:rPr>
      </w:pPr>
      <w:bookmarkStart w:id="655" w:name="_Ref116633378"/>
      <w:bookmarkStart w:id="656" w:name="_Toc117067368"/>
      <w:bookmarkStart w:id="657" w:name="_Toc117070472"/>
      <w:r w:rsidRPr="00447B28">
        <w:rPr>
          <w:lang w:val="en-US"/>
        </w:rPr>
        <w:t>Analysis of generic single channel arrays (e.g. Agilent)</w:t>
      </w:r>
      <w:bookmarkEnd w:id="655"/>
      <w:bookmarkEnd w:id="656"/>
      <w:bookmarkEnd w:id="657"/>
    </w:p>
    <w:p w:rsidR="00FB7E0A" w:rsidRPr="00447B28" w:rsidRDefault="00FB7E0A" w:rsidP="00FB7E0A">
      <w:pPr>
        <w:rPr>
          <w:lang w:val="en-US"/>
        </w:rPr>
      </w:pPr>
      <w:r w:rsidRPr="00447B28">
        <w:rPr>
          <w:lang w:val="en-US"/>
        </w:rPr>
        <w:t xml:space="preserve">Analysis of generic single channel arrays resembles the workflow for two color chip analysis in the largest part. The flexible import dialog (see </w:t>
      </w:r>
      <w:r w:rsidR="00B862CD" w:rsidRPr="00447B28">
        <w:rPr>
          <w:lang w:val="en-US"/>
        </w:rPr>
        <w:fldChar w:fldCharType="begin"/>
      </w:r>
      <w:r w:rsidRPr="00447B28">
        <w:rPr>
          <w:lang w:val="en-US"/>
        </w:rPr>
        <w:instrText xml:space="preserve"> REF _Ref116961437 \h </w:instrText>
      </w:r>
      <w:r w:rsidR="00D20621" w:rsidRPr="00B862CD">
        <w:rPr>
          <w:lang w:val="en-US"/>
        </w:rPr>
      </w:r>
      <w:r w:rsidR="00B862CD" w:rsidRPr="00447B28">
        <w:rPr>
          <w:lang w:val="en-US"/>
        </w:rPr>
        <w:fldChar w:fldCharType="separate"/>
      </w:r>
      <w:ins w:id="658" w:author="Marc Lohse" w:date="2009-11-27T15:53:00Z">
        <w:r w:rsidR="000B5EE4">
          <w:t xml:space="preserve">Figure </w:t>
        </w:r>
        <w:r w:rsidR="000B5EE4">
          <w:rPr>
            <w:noProof/>
          </w:rPr>
          <w:t>10</w:t>
        </w:r>
      </w:ins>
      <w:del w:id="659" w:author="Marc Lohse" w:date="2009-10-13T15:44:00Z">
        <w:r w:rsidRPr="00447B28" w:rsidDel="00876A7D">
          <w:rPr>
            <w:lang w:val="en-US"/>
          </w:rPr>
          <w:delText xml:space="preserve">Figure </w:delText>
        </w:r>
        <w:r w:rsidRPr="00447B28" w:rsidDel="00876A7D">
          <w:rPr>
            <w:noProof/>
            <w:lang w:val="en-US"/>
          </w:rPr>
          <w:delText>9</w:delText>
        </w:r>
      </w:del>
      <w:r w:rsidR="00B862CD" w:rsidRPr="00447B28">
        <w:rPr>
          <w:lang w:val="en-US"/>
        </w:rPr>
        <w:fldChar w:fldCharType="end"/>
      </w:r>
      <w:r w:rsidRPr="00447B28">
        <w:rPr>
          <w:lang w:val="en-US"/>
        </w:rPr>
        <w:t>) allows for configuration of any tabular text file based data. Please note that you have to specify whether the data originates from an Agilent scanner prior to import to make sure that Robin can correctly remove the header section of the data files. Robin will process the input according the configuration chosen in the import dialog an</w:t>
      </w:r>
      <w:ins w:id="660" w:author="Björn Usadel" w:date="2009-10-12T18:11:00Z">
        <w:r>
          <w:rPr>
            <w:lang w:val="en-US"/>
          </w:rPr>
          <w:t>d</w:t>
        </w:r>
      </w:ins>
      <w:r w:rsidRPr="00447B28">
        <w:rPr>
          <w:lang w:val="en-US"/>
        </w:rPr>
        <w:t xml:space="preserve"> create cleaned-up working copies, leaving the original data untouched. In the next step, analogous to Affymetrix data analysis, several assessment methods can be chosen to investigate into the chips’ quality. Since most generic single channel chips are not based on a probeset design (several probes per target) but only contain one probe per target transcript, the probeset specific quality checks available for Affymetrix arrays (i.e. PLM-based analyses, RNA degradation plot) cannot be used. </w:t>
      </w:r>
    </w:p>
    <w:p w:rsidR="00FB7E0A" w:rsidRPr="00447B28" w:rsidRDefault="00FB7E0A" w:rsidP="00FB7E0A">
      <w:pPr>
        <w:rPr>
          <w:lang w:val="en-US"/>
        </w:rPr>
      </w:pPr>
    </w:p>
    <w:p w:rsidR="00FB7E0A" w:rsidRPr="00447B28" w:rsidRDefault="00D20621" w:rsidP="00FB7E0A">
      <w:pPr>
        <w:rPr>
          <w:lang w:val="en-US"/>
        </w:rPr>
      </w:pPr>
      <w:ins w:id="661" w:author="Marc Lohse" w:date="2009-11-27T14:41:00Z">
        <w:r>
          <w:rPr>
            <w:noProof/>
            <w:lang w:val="en-US" w:eastAsia="en-US"/>
            <w:rPrChange w:id="662" w:author="Unknown">
              <w:rPr>
                <w:rFonts w:asciiTheme="minorHAnsi" w:hAnsiTheme="minorHAnsi"/>
                <w:b/>
                <w:caps/>
                <w:noProof/>
                <w:sz w:val="22"/>
                <w:szCs w:val="22"/>
                <w:lang w:val="en-US" w:eastAsia="en-US"/>
              </w:rPr>
            </w:rPrChange>
          </w:rPr>
          <w:drawing>
            <wp:anchor distT="0" distB="0" distL="114300" distR="114300" simplePos="0" relativeHeight="251659776" behindDoc="0" locked="0" layoutInCell="1" allowOverlap="1">
              <wp:simplePos x="0" y="0"/>
              <wp:positionH relativeFrom="column">
                <wp:posOffset>0</wp:posOffset>
              </wp:positionH>
              <wp:positionV relativeFrom="paragraph">
                <wp:posOffset>0</wp:posOffset>
              </wp:positionV>
              <wp:extent cx="5494867" cy="3708400"/>
              <wp:effectExtent l="25400" t="0" r="0" b="0"/>
              <wp:wrapTopAndBottom/>
              <wp:docPr id="2" name="" descr="single_channel_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ngle_channel_import"/>
                      <pic:cNvPicPr>
                        <a:picLocks noChangeAspect="1" noChangeArrowheads="1"/>
                      </pic:cNvPicPr>
                    </pic:nvPicPr>
                    <pic:blipFill>
                      <a:blip r:embed="rId15"/>
                      <a:srcRect/>
                      <a:stretch>
                        <a:fillRect/>
                      </a:stretch>
                    </pic:blipFill>
                    <pic:spPr bwMode="auto">
                      <a:xfrm>
                        <a:off x="0" y="0"/>
                        <a:ext cx="5494867" cy="3708400"/>
                      </a:xfrm>
                      <a:prstGeom prst="rect">
                        <a:avLst/>
                      </a:prstGeom>
                      <a:noFill/>
                      <a:ln w="9525">
                        <a:noFill/>
                        <a:miter lim="800000"/>
                        <a:headEnd/>
                        <a:tailEnd/>
                      </a:ln>
                    </pic:spPr>
                  </pic:pic>
                </a:graphicData>
              </a:graphic>
            </wp:anchor>
          </w:drawing>
        </w:r>
      </w:ins>
      <w:r w:rsidR="00B862CD">
        <w:rPr>
          <w:noProof/>
          <w:lang w:val="en-US"/>
        </w:rPr>
        <w:pict>
          <v:shape id="_x0000_s1040" type="#_x0000_t202" style="position:absolute;left:0;text-align:left;margin-left:36pt;margin-top:306pt;width:6in;height:31.5pt;z-index:251660800;mso-position-horizontal-relative:text;mso-position-vertical-relative:text" filled="f" stroked="f">
            <v:fill o:detectmouseclick="t"/>
            <v:textbox style="mso-next-textbox:#_x0000_s1040;mso-fit-shape-to-text:t" inset="0,0,0,0">
              <w:txbxContent>
                <w:p w:rsidR="00D20621" w:rsidRDefault="00D20621" w:rsidP="00FB7E0A">
                  <w:pPr>
                    <w:pStyle w:val="Caption"/>
                  </w:pPr>
                  <w:bookmarkStart w:id="663" w:name="_Ref116961437"/>
                  <w:r>
                    <w:t xml:space="preserve">Figure </w:t>
                  </w:r>
                  <w:fldSimple w:instr=" SEQ Figure \* ARABIC ">
                    <w:ins w:id="664" w:author="Marc Lohse" w:date="2010-03-09T16:50:00Z">
                      <w:r>
                        <w:rPr>
                          <w:noProof/>
                        </w:rPr>
                        <w:t>10</w:t>
                      </w:r>
                    </w:ins>
                    <w:del w:id="665" w:author="Marc Lohse" w:date="2009-10-13T10:26:00Z">
                      <w:r w:rsidDel="00D009FE">
                        <w:rPr>
                          <w:noProof/>
                        </w:rPr>
                        <w:delText>9</w:delText>
                      </w:r>
                    </w:del>
                  </w:fldSimple>
                  <w:bookmarkEnd w:id="663"/>
                  <w:r>
                    <w:t>: Import dialog for generic single channel microarray data.</w:t>
                  </w:r>
                </w:p>
              </w:txbxContent>
            </v:textbox>
            <w10:wrap type="topAndBottom"/>
          </v:shape>
        </w:pict>
      </w:r>
    </w:p>
    <w:p w:rsidR="00FB7E0A" w:rsidRPr="00447B28" w:rsidRDefault="00FB7E0A" w:rsidP="00FB7E0A">
      <w:pPr>
        <w:rPr>
          <w:lang w:val="en-US"/>
        </w:rPr>
      </w:pPr>
      <w:bookmarkStart w:id="666" w:name="i_am_here"/>
      <w:r w:rsidRPr="00447B28">
        <w:rPr>
          <w:lang w:val="en-US"/>
        </w:rPr>
        <w:t xml:space="preserve">Following the review of quality check results as depicted on </w:t>
      </w:r>
      <w:r w:rsidR="00B862CD" w:rsidRPr="00447B28">
        <w:rPr>
          <w:lang w:val="en-US"/>
        </w:rPr>
        <w:fldChar w:fldCharType="begin"/>
      </w:r>
      <w:r w:rsidRPr="00447B28">
        <w:rPr>
          <w:lang w:val="en-US"/>
        </w:rPr>
        <w:instrText xml:space="preserve"> REF _Ref96763359 \h </w:instrText>
      </w:r>
      <w:r w:rsidR="00D20621" w:rsidRPr="00B862CD">
        <w:rPr>
          <w:lang w:val="en-US"/>
        </w:rPr>
      </w:r>
      <w:r w:rsidR="00B862CD" w:rsidRPr="00447B28">
        <w:rPr>
          <w:lang w:val="en-US"/>
        </w:rPr>
        <w:fldChar w:fldCharType="separate"/>
      </w:r>
      <w:ins w:id="667" w:author="Marc Lohse" w:date="2009-11-27T15:53:00Z">
        <w:r w:rsidR="000B5EE4" w:rsidRPr="00447B28">
          <w:rPr>
            <w:lang w:val="en-US"/>
          </w:rPr>
          <w:t xml:space="preserve">Figure </w:t>
        </w:r>
        <w:r w:rsidR="000B5EE4">
          <w:rPr>
            <w:noProof/>
            <w:lang w:val="en-US"/>
          </w:rPr>
          <w:t>4</w:t>
        </w:r>
      </w:ins>
      <w:del w:id="668" w:author="Marc Lohse" w:date="2009-10-13T15:44:00Z">
        <w:r w:rsidRPr="00447B28" w:rsidDel="00876A7D">
          <w:rPr>
            <w:lang w:val="en-US"/>
          </w:rPr>
          <w:delText xml:space="preserve">Figure </w:delText>
        </w:r>
        <w:r w:rsidRPr="00447B28" w:rsidDel="00876A7D">
          <w:rPr>
            <w:noProof/>
            <w:lang w:val="en-US"/>
          </w:rPr>
          <w:delText>3</w:delText>
        </w:r>
      </w:del>
      <w:r w:rsidR="00B862CD" w:rsidRPr="00447B28">
        <w:rPr>
          <w:lang w:val="en-US"/>
        </w:rPr>
        <w:fldChar w:fldCharType="end"/>
      </w:r>
      <w:r w:rsidRPr="00447B28">
        <w:rPr>
          <w:lang w:val="en-US"/>
        </w:rPr>
        <w:t xml:space="preserve"> and described in section </w:t>
      </w:r>
      <w:r w:rsidR="00B862CD" w:rsidRPr="00447B28">
        <w:rPr>
          <w:lang w:val="en-US"/>
        </w:rPr>
        <w:fldChar w:fldCharType="begin"/>
      </w:r>
      <w:r w:rsidRPr="00447B28">
        <w:rPr>
          <w:lang w:val="en-US"/>
        </w:rPr>
        <w:instrText xml:space="preserve"> REF _Ref116963816 \r \h </w:instrText>
      </w:r>
      <w:r w:rsidR="00D20621" w:rsidRPr="00B862CD">
        <w:rPr>
          <w:lang w:val="en-US"/>
        </w:rPr>
      </w:r>
      <w:r w:rsidR="00B862CD" w:rsidRPr="00447B28">
        <w:rPr>
          <w:lang w:val="en-US"/>
        </w:rPr>
        <w:fldChar w:fldCharType="separate"/>
      </w:r>
      <w:r w:rsidR="000B5EE4">
        <w:rPr>
          <w:lang w:val="en-US"/>
        </w:rPr>
        <w:t>3.1.1</w:t>
      </w:r>
      <w:r w:rsidR="00B862CD" w:rsidRPr="00447B28">
        <w:rPr>
          <w:lang w:val="en-US"/>
        </w:rPr>
        <w:fldChar w:fldCharType="end"/>
      </w:r>
      <w:r w:rsidRPr="00447B28">
        <w:rPr>
          <w:lang w:val="en-US"/>
        </w:rPr>
        <w:t xml:space="preserve">, the individual chips have to be organized into groups of biological replicates. Depending on the statistical analysis strategy chosen (rank product- or linear model-based) two or more groups can </w:t>
      </w:r>
    </w:p>
    <w:p w:rsidR="00FB7E0A" w:rsidRPr="00447B28" w:rsidRDefault="00FB7E0A" w:rsidP="00FB7E0A">
      <w:pPr>
        <w:rPr>
          <w:lang w:val="en-US"/>
        </w:rPr>
      </w:pPr>
    </w:p>
    <w:bookmarkEnd w:id="666"/>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rPr>
          <w:lang w:val="en-US"/>
        </w:rPr>
      </w:pPr>
    </w:p>
    <w:p w:rsidR="00FB7E0A" w:rsidRPr="00447B28" w:rsidDel="00033E70" w:rsidRDefault="00FB7E0A" w:rsidP="00FB7E0A">
      <w:pPr>
        <w:rPr>
          <w:del w:id="669" w:author="Marc Lohse" w:date="2009-10-23T11:02:00Z"/>
          <w:lang w:val="en-US"/>
        </w:rPr>
      </w:pPr>
    </w:p>
    <w:p w:rsidR="00FB7E0A" w:rsidRPr="00447B28" w:rsidDel="00033E70" w:rsidRDefault="00FB7E0A" w:rsidP="00FB7E0A">
      <w:pPr>
        <w:rPr>
          <w:del w:id="670" w:author="Marc Lohse" w:date="2009-10-23T11:02:00Z"/>
          <w:lang w:val="en-US"/>
        </w:rPr>
      </w:pPr>
    </w:p>
    <w:p w:rsidR="00FB7E0A" w:rsidRPr="00447B28" w:rsidDel="00033E70" w:rsidRDefault="00FB7E0A" w:rsidP="00FB7E0A">
      <w:pPr>
        <w:rPr>
          <w:del w:id="671" w:author="Marc Lohse" w:date="2009-10-23T11:02:00Z"/>
          <w:lang w:val="en-US"/>
        </w:rPr>
      </w:pPr>
    </w:p>
    <w:p w:rsidR="00FB7E0A" w:rsidRPr="00447B28" w:rsidRDefault="00FB7E0A" w:rsidP="00FB7E0A">
      <w:pPr>
        <w:rPr>
          <w:lang w:val="en-US"/>
        </w:rPr>
      </w:pPr>
    </w:p>
    <w:p w:rsidR="00FB7E0A" w:rsidRPr="00447B28" w:rsidRDefault="00B862CD" w:rsidP="00FB7E0A">
      <w:pPr>
        <w:rPr>
          <w:lang w:val="en-US"/>
        </w:rPr>
      </w:pPr>
      <w:r>
        <w:rPr>
          <w:noProof/>
          <w:lang w:val="en-US"/>
        </w:rPr>
        <w:pict>
          <v:shape id="_x0000_s1042" type="#_x0000_t202" style="position:absolute;left:0;text-align:left;margin-left:0;margin-top:306pt;width:6in;height:31.5pt;z-index:251662848;mso-position-horizontal:absolute;mso-position-vertical:absolute" filled="f" stroked="f">
            <v:fill o:detectmouseclick="t"/>
            <v:textbox style="mso-next-textbox:#_x0000_s1042;mso-fit-shape-to-text:t" inset="0,0,0,0">
              <w:txbxContent>
                <w:p w:rsidR="00D20621" w:rsidRDefault="00D20621" w:rsidP="00FB7E0A">
                  <w:pPr>
                    <w:pStyle w:val="Caption"/>
                  </w:pPr>
                  <w:r>
                    <w:t xml:space="preserve">Figure </w:t>
                  </w:r>
                  <w:fldSimple w:instr=" SEQ Figure \* ARABIC ">
                    <w:ins w:id="672" w:author="Marc Lohse" w:date="2010-03-09T16:50:00Z">
                      <w:r>
                        <w:rPr>
                          <w:noProof/>
                        </w:rPr>
                        <w:t>11</w:t>
                      </w:r>
                    </w:ins>
                    <w:del w:id="673" w:author="Marc Lohse" w:date="2009-10-13T10:26:00Z">
                      <w:r w:rsidDel="00D009FE">
                        <w:rPr>
                          <w:noProof/>
                        </w:rPr>
                        <w:delText>10</w:delText>
                      </w:r>
                    </w:del>
                  </w:fldSimple>
                  <w:r>
                    <w:t>: Quality check and expert settings panel for non-Affymetrix single channel microarrays</w:t>
                  </w:r>
                </w:p>
              </w:txbxContent>
            </v:textbox>
            <w10:wrap type="topAndBottom"/>
          </v:shape>
        </w:pict>
      </w:r>
      <w:ins w:id="674" w:author="Marc Lohse" w:date="2009-11-27T14:43:00Z">
        <w:r w:rsidR="00D20621">
          <w:rPr>
            <w:noProof/>
            <w:lang w:val="en-US" w:eastAsia="en-US"/>
            <w:rPrChange w:id="675" w:author="Unknown">
              <w:rPr>
                <w:rFonts w:asciiTheme="minorHAnsi" w:hAnsiTheme="minorHAnsi"/>
                <w:b/>
                <w:caps/>
                <w:noProof/>
                <w:sz w:val="22"/>
                <w:szCs w:val="22"/>
                <w:lang w:val="en-US" w:eastAsia="en-US"/>
              </w:rPr>
            </w:rPrChange>
          </w:rPr>
          <w:drawing>
            <wp:anchor distT="0" distB="0" distL="114300" distR="114300" simplePos="0" relativeHeight="251661824" behindDoc="0" locked="0" layoutInCell="1" allowOverlap="1">
              <wp:simplePos x="0" y="0"/>
              <wp:positionH relativeFrom="column">
                <wp:posOffset>0</wp:posOffset>
              </wp:positionH>
              <wp:positionV relativeFrom="paragraph">
                <wp:posOffset>0</wp:posOffset>
              </wp:positionV>
              <wp:extent cx="5494655" cy="3877945"/>
              <wp:effectExtent l="25400" t="0" r="0" b="0"/>
              <wp:wrapTopAndBottom/>
              <wp:docPr id="1" name="Picture 17" descr="single_channel_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gle_channel_QC"/>
                      <pic:cNvPicPr>
                        <a:picLocks noChangeAspect="1" noChangeArrowheads="1"/>
                      </pic:cNvPicPr>
                    </pic:nvPicPr>
                    <pic:blipFill>
                      <a:blip r:embed="rId16"/>
                      <a:srcRect/>
                      <a:stretch>
                        <a:fillRect/>
                      </a:stretch>
                    </pic:blipFill>
                    <pic:spPr bwMode="auto">
                      <a:xfrm>
                        <a:off x="0" y="0"/>
                        <a:ext cx="5494655" cy="3877945"/>
                      </a:xfrm>
                      <a:prstGeom prst="rect">
                        <a:avLst/>
                      </a:prstGeom>
                      <a:noFill/>
                      <a:ln w="9525">
                        <a:noFill/>
                        <a:miter lim="800000"/>
                        <a:headEnd/>
                        <a:tailEnd/>
                      </a:ln>
                    </pic:spPr>
                  </pic:pic>
                </a:graphicData>
              </a:graphic>
            </wp:anchor>
          </w:drawing>
        </w:r>
      </w:ins>
    </w:p>
    <w:p w:rsidR="00D20621" w:rsidRDefault="00985553">
      <w:pPr>
        <w:pStyle w:val="Heading2"/>
        <w:numPr>
          <w:ins w:id="676" w:author="Marc Lohse" w:date="2010-03-09T10:18:00Z"/>
        </w:numPr>
        <w:rPr>
          <w:lang w:val="en-US"/>
        </w:rPr>
        <w:pPrChange w:id="677" w:author="Marc Lohse" w:date="2010-03-09T10:18:00Z">
          <w:pPr/>
        </w:pPrChange>
      </w:pPr>
      <w:ins w:id="678" w:author="Marc Lohse" w:date="2010-03-09T10:18:00Z">
        <w:r>
          <w:rPr>
            <w:lang w:val="en-US"/>
          </w:rPr>
          <w:t xml:space="preserve">Functional </w:t>
        </w:r>
      </w:ins>
      <w:ins w:id="679" w:author="Marc Lohse" w:date="2010-03-09T10:17:00Z">
        <w:r>
          <w:rPr>
            <w:lang w:val="en-US"/>
          </w:rPr>
          <w:t xml:space="preserve">annotation </w:t>
        </w:r>
      </w:ins>
      <w:ins w:id="680" w:author="Marc Lohse" w:date="2010-03-09T10:18:00Z">
        <w:r>
          <w:rPr>
            <w:lang w:val="en-US"/>
          </w:rPr>
          <w:t xml:space="preserve">of </w:t>
        </w:r>
      </w:ins>
      <w:ins w:id="681" w:author="Marc Lohse" w:date="2010-03-09T10:17:00Z">
        <w:r>
          <w:rPr>
            <w:lang w:val="en-US"/>
          </w:rPr>
          <w:t xml:space="preserve">the results </w:t>
        </w:r>
      </w:ins>
    </w:p>
    <w:p w:rsidR="00FB7E0A" w:rsidRDefault="00985553" w:rsidP="00FB7E0A">
      <w:pPr>
        <w:numPr>
          <w:ins w:id="682" w:author="Marc Lohse" w:date="2010-03-09T10:18:00Z"/>
        </w:numPr>
        <w:rPr>
          <w:ins w:id="683" w:author="Marc Lohse" w:date="2010-03-09T11:06:00Z"/>
          <w:lang w:val="en-US"/>
        </w:rPr>
      </w:pPr>
      <w:ins w:id="684" w:author="Marc Lohse" w:date="2010-03-09T10:18:00Z">
        <w:r>
          <w:rPr>
            <w:lang w:val="en-US"/>
          </w:rPr>
          <w:t xml:space="preserve">The MapMan project provides functional classifications, so called </w:t>
        </w:r>
      </w:ins>
      <w:ins w:id="685" w:author="Marc Lohse" w:date="2010-03-09T10:19:00Z">
        <w:r>
          <w:rPr>
            <w:lang w:val="en-US"/>
          </w:rPr>
          <w:t xml:space="preserve">“Bins”, for a wide range of completed genomes and microarray platforms. These </w:t>
        </w:r>
        <w:r w:rsidR="004A3EEE">
          <w:rPr>
            <w:lang w:val="en-US"/>
          </w:rPr>
          <w:t xml:space="preserve">classifications are available in the form of mapping files that contain </w:t>
        </w:r>
      </w:ins>
      <w:ins w:id="686" w:author="Marc Lohse" w:date="2010-03-09T10:29:00Z">
        <w:r w:rsidR="004A3EEE">
          <w:rPr>
            <w:lang w:val="en-US"/>
          </w:rPr>
          <w:t>entries</w:t>
        </w:r>
      </w:ins>
      <w:ins w:id="687" w:author="Marc Lohse" w:date="2010-03-09T10:19:00Z">
        <w:r w:rsidR="004A3EEE">
          <w:rPr>
            <w:lang w:val="en-US"/>
          </w:rPr>
          <w:t xml:space="preserve"> for each gene (</w:t>
        </w:r>
      </w:ins>
      <w:ins w:id="688" w:author="Marc Lohse" w:date="2010-03-09T10:28:00Z">
        <w:r w:rsidR="004A3EEE">
          <w:rPr>
            <w:lang w:val="en-US"/>
          </w:rPr>
          <w:t>probe; probeset</w:t>
        </w:r>
      </w:ins>
      <w:ins w:id="689" w:author="Marc Lohse" w:date="2010-03-09T10:19:00Z">
        <w:r w:rsidR="004A3EEE">
          <w:rPr>
            <w:lang w:val="en-US"/>
          </w:rPr>
          <w:t>)</w:t>
        </w:r>
      </w:ins>
      <w:ins w:id="690" w:author="Marc Lohse" w:date="2010-03-09T10:28:00Z">
        <w:r w:rsidR="004A3EEE">
          <w:rPr>
            <w:lang w:val="en-US"/>
          </w:rPr>
          <w:t xml:space="preserve"> assigning them to functional Bins. Multiple assignments are possible in cases where </w:t>
        </w:r>
      </w:ins>
      <w:ins w:id="691" w:author="Marc Lohse" w:date="2010-03-09T10:29:00Z">
        <w:r w:rsidR="004A3EEE">
          <w:rPr>
            <w:lang w:val="en-US"/>
          </w:rPr>
          <w:t xml:space="preserve">e.g. </w:t>
        </w:r>
      </w:ins>
      <w:ins w:id="692" w:author="Marc Lohse" w:date="2010-03-09T10:28:00Z">
        <w:r w:rsidR="004A3EEE">
          <w:rPr>
            <w:lang w:val="en-US"/>
          </w:rPr>
          <w:t>a transcription</w:t>
        </w:r>
      </w:ins>
      <w:ins w:id="693" w:author="Marc Lohse" w:date="2010-03-09T10:29:00Z">
        <w:r w:rsidR="004A3EEE">
          <w:rPr>
            <w:lang w:val="en-US"/>
          </w:rPr>
          <w:t xml:space="preserve"> factor is member of a certain family of transcription factors (</w:t>
        </w:r>
      </w:ins>
      <w:ins w:id="694" w:author="Marc Lohse" w:date="2010-03-09T10:30:00Z">
        <w:r w:rsidR="004A3EEE">
          <w:rPr>
            <w:lang w:val="en-US"/>
          </w:rPr>
          <w:t>e.g. MADS box factors</w:t>
        </w:r>
      </w:ins>
      <w:ins w:id="695" w:author="Marc Lohse" w:date="2010-03-09T10:29:00Z">
        <w:r w:rsidR="004A3EEE">
          <w:rPr>
            <w:lang w:val="en-US"/>
          </w:rPr>
          <w:t>)</w:t>
        </w:r>
      </w:ins>
      <w:ins w:id="696" w:author="Marc Lohse" w:date="2010-03-09T10:30:00Z">
        <w:r w:rsidR="004A3EEE">
          <w:rPr>
            <w:lang w:val="en-US"/>
          </w:rPr>
          <w:t xml:space="preserve"> and is known to be involved in a specific biological process (e.g. flower development)</w:t>
        </w:r>
      </w:ins>
      <w:ins w:id="697" w:author="Marc Lohse" w:date="2010-03-09T10:31:00Z">
        <w:r w:rsidR="00927D02">
          <w:rPr>
            <w:lang w:val="en-US"/>
          </w:rPr>
          <w:t xml:space="preserve">. All available mapping files </w:t>
        </w:r>
        <w:r w:rsidR="004A3EEE">
          <w:rPr>
            <w:lang w:val="en-US"/>
          </w:rPr>
          <w:t xml:space="preserve">can be freely downloaded </w:t>
        </w:r>
      </w:ins>
      <w:ins w:id="698" w:author="Marc Lohse" w:date="2010-03-09T10:32:00Z">
        <w:r w:rsidR="004A3EEE">
          <w:rPr>
            <w:lang w:val="en-US"/>
          </w:rPr>
          <w:t xml:space="preserve">by academic users </w:t>
        </w:r>
      </w:ins>
      <w:ins w:id="699" w:author="Marc Lohse" w:date="2010-03-09T10:31:00Z">
        <w:r w:rsidR="004A3EEE">
          <w:rPr>
            <w:lang w:val="en-US"/>
          </w:rPr>
          <w:t>via the MapManStore webpage (</w:t>
        </w:r>
      </w:ins>
      <w:ins w:id="700" w:author="Marc Lohse" w:date="2010-03-09T11:06:00Z">
        <w:r w:rsidR="00B862CD">
          <w:rPr>
            <w:lang w:val="en-US"/>
          </w:rPr>
          <w:fldChar w:fldCharType="begin"/>
        </w:r>
        <w:r w:rsidR="00134C47">
          <w:rPr>
            <w:lang w:val="en-US"/>
          </w:rPr>
          <w:instrText xml:space="preserve"> HYPERLINK "</w:instrText>
        </w:r>
      </w:ins>
      <w:ins w:id="701" w:author="Marc Lohse" w:date="2010-03-09T10:32:00Z">
        <w:r w:rsidR="00134C47" w:rsidRPr="004A3EEE">
          <w:rPr>
            <w:lang w:val="en-US"/>
          </w:rPr>
          <w:instrText>http://mapman.gabipd.org/web/guest/mapmanstore</w:instrText>
        </w:r>
      </w:ins>
      <w:ins w:id="702" w:author="Marc Lohse" w:date="2010-03-09T11:06:00Z">
        <w:r w:rsidR="00134C47">
          <w:rPr>
            <w:lang w:val="en-US"/>
          </w:rPr>
          <w:instrText xml:space="preserve">" </w:instrText>
        </w:r>
        <w:r w:rsidR="00B862CD">
          <w:rPr>
            <w:lang w:val="en-US"/>
          </w:rPr>
          <w:fldChar w:fldCharType="separate"/>
        </w:r>
      </w:ins>
      <w:ins w:id="703" w:author="Marc Lohse" w:date="2010-03-09T10:32:00Z">
        <w:r w:rsidR="00134C47" w:rsidRPr="007E051A">
          <w:rPr>
            <w:rStyle w:val="Hyperlink"/>
            <w:lang w:val="en-US"/>
          </w:rPr>
          <w:t>http://mapman.gabipd.org/web/guest/mapmanstore</w:t>
        </w:r>
      </w:ins>
      <w:ins w:id="704" w:author="Marc Lohse" w:date="2010-03-09T11:06:00Z">
        <w:r w:rsidR="00B862CD">
          <w:rPr>
            <w:lang w:val="en-US"/>
          </w:rPr>
          <w:fldChar w:fldCharType="end"/>
        </w:r>
      </w:ins>
      <w:ins w:id="705" w:author="Marc Lohse" w:date="2010-03-09T10:31:00Z">
        <w:r w:rsidR="004A3EEE">
          <w:rPr>
            <w:lang w:val="en-US"/>
          </w:rPr>
          <w:t>)</w:t>
        </w:r>
      </w:ins>
      <w:ins w:id="706" w:author="Marc Lohse" w:date="2010-03-09T10:54:00Z">
        <w:r w:rsidR="003F7743">
          <w:rPr>
            <w:lang w:val="en-US"/>
          </w:rPr>
          <w:t>.</w:t>
        </w:r>
      </w:ins>
      <w:ins w:id="707" w:author="Marc Lohse" w:date="2010-03-09T11:50:00Z">
        <w:r w:rsidR="000559DF">
          <w:rPr>
            <w:lang w:val="en-US"/>
          </w:rPr>
          <w:t xml:space="preserve"> </w:t>
        </w:r>
      </w:ins>
      <w:ins w:id="708" w:author="Marc Lohse" w:date="2010-03-09T16:53:00Z">
        <w:r w:rsidR="00153BAA">
          <w:rPr>
            <w:lang w:val="en-US"/>
          </w:rPr>
          <w:t xml:space="preserve">At the end of the analysis workflow, Robin will show the result annotation dialog (see </w:t>
        </w:r>
      </w:ins>
      <w:ins w:id="709" w:author="Marc Lohse" w:date="2010-03-09T16:54:00Z">
        <w:r w:rsidR="00153BAA">
          <w:rPr>
            <w:lang w:val="en-US"/>
          </w:rPr>
          <w:fldChar w:fldCharType="begin"/>
        </w:r>
        <w:r w:rsidR="00153BAA">
          <w:rPr>
            <w:lang w:val="en-US"/>
          </w:rPr>
          <w:instrText xml:space="preserve"> REF _Ref129773008 \h </w:instrText>
        </w:r>
      </w:ins>
      <w:r w:rsidR="00D20621" w:rsidRPr="00153BAA">
        <w:rPr>
          <w:lang w:val="en-US"/>
        </w:rPr>
      </w:r>
      <w:r w:rsidR="00153BAA">
        <w:rPr>
          <w:lang w:val="en-US"/>
        </w:rPr>
        <w:fldChar w:fldCharType="separate"/>
      </w:r>
      <w:ins w:id="710" w:author="Marc Lohse" w:date="2010-03-09T16:54:00Z">
        <w:r w:rsidR="00153BAA">
          <w:t xml:space="preserve">Figure </w:t>
        </w:r>
        <w:r w:rsidR="00153BAA">
          <w:rPr>
            <w:noProof/>
          </w:rPr>
          <w:t>12</w:t>
        </w:r>
        <w:r w:rsidR="00153BAA">
          <w:rPr>
            <w:lang w:val="en-US"/>
          </w:rPr>
          <w:fldChar w:fldCharType="end"/>
        </w:r>
      </w:ins>
      <w:ins w:id="711" w:author="Marc Lohse" w:date="2010-03-09T16:53:00Z">
        <w:r w:rsidR="00153BAA">
          <w:rPr>
            <w:lang w:val="en-US"/>
          </w:rPr>
          <w:t>)</w:t>
        </w:r>
      </w:ins>
      <w:ins w:id="712" w:author="Marc Lohse" w:date="2010-03-09T16:54:00Z">
        <w:r w:rsidR="00153BAA">
          <w:rPr>
            <w:lang w:val="en-US"/>
          </w:rPr>
          <w:t xml:space="preserve"> </w:t>
        </w:r>
      </w:ins>
      <w:ins w:id="713" w:author="Marc Lohse" w:date="2010-03-09T16:55:00Z">
        <w:r w:rsidR="00927893">
          <w:rPr>
            <w:lang w:val="en-US"/>
          </w:rPr>
          <w:t xml:space="preserve">asking the user whether functional annotation information should be merged into the results. </w:t>
        </w:r>
      </w:ins>
      <w:ins w:id="714" w:author="Marc Lohse" w:date="2010-03-09T16:56:00Z">
        <w:r w:rsidR="00927893">
          <w:rPr>
            <w:lang w:val="en-US"/>
          </w:rPr>
          <w:t xml:space="preserve">To integrate the annotation, the user simply has to choose the correct mapping file from the drop-down list and click </w:t>
        </w:r>
      </w:ins>
      <w:ins w:id="715" w:author="Marc Lohse" w:date="2010-03-09T16:57:00Z">
        <w:r w:rsidR="00927893">
          <w:rPr>
            <w:lang w:val="en-US"/>
          </w:rPr>
          <w:t>“</w:t>
        </w:r>
      </w:ins>
      <w:ins w:id="716" w:author="Marc Lohse" w:date="2010-03-09T16:56:00Z">
        <w:r w:rsidR="00927893">
          <w:rPr>
            <w:lang w:val="en-US"/>
          </w:rPr>
          <w:t>Annotate</w:t>
        </w:r>
      </w:ins>
      <w:ins w:id="717" w:author="Marc Lohse" w:date="2010-03-09T16:57:00Z">
        <w:r w:rsidR="00927893">
          <w:rPr>
            <w:lang w:val="en-US"/>
          </w:rPr>
          <w:t>”.</w:t>
        </w:r>
      </w:ins>
      <w:ins w:id="718" w:author="Marc Lohse" w:date="2010-03-09T16:59:00Z">
        <w:r w:rsidR="00EB4DA7">
          <w:rPr>
            <w:lang w:val="en-US"/>
          </w:rPr>
          <w:t xml:space="preserve"> If an appropriate file matching the microarrays platform used is not included in the list, it might be available for download in the MapManStore. In case the MapManStore is also not containing a mapping file for your </w:t>
        </w:r>
      </w:ins>
      <w:ins w:id="719" w:author="Marc Lohse" w:date="2010-03-09T17:02:00Z">
        <w:r w:rsidR="00EB4DA7">
          <w:rPr>
            <w:lang w:val="en-US"/>
          </w:rPr>
          <w:t>favorite</w:t>
        </w:r>
      </w:ins>
      <w:ins w:id="720" w:author="Marc Lohse" w:date="2010-03-09T16:59:00Z">
        <w:r w:rsidR="00EB4DA7">
          <w:rPr>
            <w:lang w:val="en-US"/>
          </w:rPr>
          <w:t xml:space="preserve"> platfo</w:t>
        </w:r>
      </w:ins>
      <w:ins w:id="721" w:author="Marc Lohse" w:date="2010-03-09T17:02:00Z">
        <w:r w:rsidR="00EB4DA7">
          <w:rPr>
            <w:lang w:val="en-US"/>
          </w:rPr>
          <w:t>r</w:t>
        </w:r>
      </w:ins>
      <w:ins w:id="722" w:author="Marc Lohse" w:date="2010-03-09T16:59:00Z">
        <w:r w:rsidR="00EB4DA7">
          <w:rPr>
            <w:lang w:val="en-US"/>
          </w:rPr>
          <w:t>m</w:t>
        </w:r>
      </w:ins>
      <w:ins w:id="723" w:author="Marc Lohse" w:date="2010-03-09T17:04:00Z">
        <w:r w:rsidR="00EB4DA7">
          <w:rPr>
            <w:lang w:val="en-US"/>
          </w:rPr>
          <w:t xml:space="preserve"> please contact us via the MapMen website’s support forum (</w:t>
        </w:r>
        <w:commentRangeStart w:id="724"/>
        <w:r w:rsidR="00EB4DA7" w:rsidRPr="00EB4DA7">
          <w:rPr>
            <w:lang w:val="en-US"/>
            <w:rPrChange w:id="725" w:author="Marc Lohse" w:date="2010-03-09T17:05:00Z">
              <w:rPr>
                <w:lang w:val="en-US"/>
              </w:rPr>
            </w:rPrChange>
          </w:rPr>
          <w:t>URL</w:t>
        </w:r>
      </w:ins>
      <w:commentRangeEnd w:id="724"/>
      <w:ins w:id="726" w:author="Marc Lohse" w:date="2010-03-09T17:05:00Z">
        <w:r w:rsidR="00EB4DA7">
          <w:rPr>
            <w:rStyle w:val="CommentReference"/>
            <w:rFonts w:ascii="Liberation Serif" w:eastAsia="DejaVu Sans" w:hAnsi="Liberation Serif"/>
            <w:vanish/>
            <w:kern w:val="1"/>
            <w:lang w:val="en-US" w:eastAsia="en-US"/>
          </w:rPr>
          <w:commentReference w:id="724"/>
        </w:r>
      </w:ins>
      <w:ins w:id="727" w:author="Marc Lohse" w:date="2010-03-09T17:04:00Z">
        <w:r w:rsidR="00EB4DA7">
          <w:rPr>
            <w:lang w:val="en-US"/>
          </w:rPr>
          <w:t>)</w:t>
        </w:r>
      </w:ins>
      <w:ins w:id="728" w:author="Marc Lohse" w:date="2010-03-09T17:06:00Z">
        <w:r w:rsidR="00EB4DA7">
          <w:rPr>
            <w:lang w:val="en-US"/>
          </w:rPr>
          <w:t>.</w:t>
        </w:r>
      </w:ins>
      <w:ins w:id="729" w:author="Marc Lohse" w:date="2010-03-09T17:12:00Z">
        <w:r w:rsidR="00D20621">
          <w:rPr>
            <w:lang w:val="en-US"/>
          </w:rPr>
          <w:t xml:space="preserve"> Robin tries to interleave the chosen mapping file with the results and finally displays an informative summary </w:t>
        </w:r>
      </w:ins>
      <w:ins w:id="730" w:author="Marc Lohse" w:date="2010-03-09T17:15:00Z">
        <w:r w:rsidR="00D20621">
          <w:rPr>
            <w:lang w:val="en-US"/>
          </w:rPr>
          <w:t xml:space="preserve">giving the numbers of identifiers found in the mapping and the results file that could be matched. If the mapping file </w:t>
        </w:r>
      </w:ins>
      <w:ins w:id="731" w:author="Marc Lohse" w:date="2010-03-09T17:16:00Z">
        <w:r w:rsidR="00D20621">
          <w:rPr>
            <w:lang w:val="en-US"/>
          </w:rPr>
          <w:t>that was chosen is not compatible with the microarray platform that was used to generate the data</w:t>
        </w:r>
      </w:ins>
      <w:ins w:id="732" w:author="Marc Lohse" w:date="2010-03-09T17:17:00Z">
        <w:r w:rsidR="00AE5418">
          <w:rPr>
            <w:lang w:val="en-US"/>
          </w:rPr>
          <w:t xml:space="preserve"> Robin will issue a warning. Theoretically, if mapping file and chip type match perfectly, 100% of the identifiers in the result file should be contained in the mapping, however raw result files often contain several control spots/probesets that are not included in the mapping files (</w:t>
        </w:r>
      </w:ins>
      <w:ins w:id="733" w:author="Marc Lohse" w:date="2010-03-09T17:19:00Z">
        <w:r w:rsidR="00AE5418">
          <w:rPr>
            <w:lang w:val="en-US"/>
          </w:rPr>
          <w:t>that are only containing functional information for genes</w:t>
        </w:r>
      </w:ins>
      <w:ins w:id="734" w:author="Marc Lohse" w:date="2010-03-09T17:17:00Z">
        <w:r w:rsidR="00AE5418">
          <w:rPr>
            <w:lang w:val="en-US"/>
          </w:rPr>
          <w:t>)</w:t>
        </w:r>
      </w:ins>
      <w:ins w:id="735" w:author="Marc Lohse" w:date="2010-03-09T17:20:00Z">
        <w:r w:rsidR="00AE5418">
          <w:rPr>
            <w:lang w:val="en-US"/>
          </w:rPr>
          <w:t>. This might lead to numbers lower than 100% but usually above 90%.</w:t>
        </w:r>
      </w:ins>
    </w:p>
    <w:p w:rsidR="00D20621" w:rsidRDefault="00D20621">
      <w:pPr>
        <w:numPr>
          <w:ins w:id="736" w:author="Marc Lohse" w:date="2010-03-09T11:06:00Z"/>
        </w:numPr>
        <w:rPr>
          <w:ins w:id="737" w:author="Marc Lohse" w:date="2010-03-09T10:18:00Z"/>
          <w:lang w:val="en-US"/>
        </w:rPr>
        <w:pPrChange w:id="738" w:author="Marc Lohse" w:date="2010-03-09T11:13:00Z">
          <w:pPr/>
        </w:pPrChange>
      </w:pPr>
    </w:p>
    <w:p w:rsidR="00665FDC" w:rsidRDefault="00D20621" w:rsidP="00665FDC">
      <w:pPr>
        <w:keepNext/>
        <w:numPr>
          <w:ins w:id="739" w:author="Marc Lohse" w:date="2010-03-09T11:11:00Z"/>
        </w:numPr>
        <w:jc w:val="center"/>
        <w:rPr>
          <w:ins w:id="740" w:author="Marc Lohse" w:date="2010-03-09T16:50:00Z"/>
        </w:rPr>
        <w:pPrChange w:id="741" w:author="Marc Lohse" w:date="2010-03-09T16:50:00Z">
          <w:pPr>
            <w:jc w:val="center"/>
          </w:pPr>
        </w:pPrChange>
      </w:pPr>
      <w:ins w:id="742" w:author="Marc Lohse" w:date="2010-03-09T11:13:00Z">
        <w:r>
          <w:rPr>
            <w:noProof/>
            <w:lang w:val="en-US" w:eastAsia="en-US"/>
          </w:rPr>
          <w:drawing>
            <wp:inline distT="0" distB="0" distL="0" distR="0">
              <wp:extent cx="3403600" cy="2106765"/>
              <wp:effectExtent l="25400" t="0" r="0" b="0"/>
              <wp:docPr id="20" name="Picture 10" descr="annodialo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dialog.tiff"/>
                      <pic:cNvPicPr/>
                    </pic:nvPicPr>
                    <pic:blipFill>
                      <a:blip r:embed="rId17"/>
                      <a:stretch>
                        <a:fillRect/>
                      </a:stretch>
                    </pic:blipFill>
                    <pic:spPr>
                      <a:xfrm>
                        <a:off x="0" y="0"/>
                        <a:ext cx="3403600" cy="2106765"/>
                      </a:xfrm>
                      <a:prstGeom prst="rect">
                        <a:avLst/>
                      </a:prstGeom>
                    </pic:spPr>
                  </pic:pic>
                </a:graphicData>
              </a:graphic>
            </wp:inline>
          </w:drawing>
        </w:r>
      </w:ins>
    </w:p>
    <w:p w:rsidR="00D20621" w:rsidRDefault="00665FDC" w:rsidP="00665FDC">
      <w:pPr>
        <w:pStyle w:val="Caption"/>
        <w:numPr>
          <w:ins w:id="743" w:author="Marc Lohse" w:date="2010-03-09T11:11:00Z"/>
        </w:numPr>
        <w:rPr>
          <w:ins w:id="744" w:author="Marc Lohse" w:date="2010-03-09T11:11:00Z"/>
          <w:lang w:val="en-US"/>
        </w:rPr>
        <w:pPrChange w:id="745" w:author="Marc Lohse" w:date="2010-03-09T16:51:00Z">
          <w:pPr/>
        </w:pPrChange>
      </w:pPr>
      <w:bookmarkStart w:id="746" w:name="_Ref129773008"/>
      <w:ins w:id="747" w:author="Marc Lohse" w:date="2010-03-09T16:50:00Z">
        <w:r>
          <w:t xml:space="preserve">Figure </w:t>
        </w:r>
        <w:r>
          <w:fldChar w:fldCharType="begin"/>
        </w:r>
        <w:r>
          <w:instrText xml:space="preserve"> SEQ Figure \* ARABIC </w:instrText>
        </w:r>
      </w:ins>
      <w:r>
        <w:fldChar w:fldCharType="separate"/>
      </w:r>
      <w:ins w:id="748" w:author="Marc Lohse" w:date="2010-03-09T16:50:00Z">
        <w:r>
          <w:rPr>
            <w:noProof/>
          </w:rPr>
          <w:t>12</w:t>
        </w:r>
        <w:r>
          <w:fldChar w:fldCharType="end"/>
        </w:r>
        <w:bookmarkEnd w:id="746"/>
        <w:r>
          <w:t xml:space="preserve">: Result annotation dialog. </w:t>
        </w:r>
        <w:r w:rsidRPr="00665FDC">
          <w:rPr>
            <w:b w:val="0"/>
            <w:rPrChange w:id="749" w:author="Marc Lohse" w:date="2010-03-09T16:51:00Z">
              <w:rPr/>
            </w:rPrChange>
          </w:rPr>
          <w:t>If the microarray platform is supported by the MapMan project, the results can be augmented by adding MapMan functional classification information. The Robin installer package contains a variety of annotation files for common microarray platforms – more can be downloaded from the MapManStore repository</w:t>
        </w:r>
      </w:ins>
    </w:p>
    <w:p w:rsidR="00D20621" w:rsidRDefault="00D20621">
      <w:pPr>
        <w:jc w:val="center"/>
        <w:rPr>
          <w:lang w:val="en-US"/>
        </w:rPr>
        <w:pPrChange w:id="750" w:author="Marc Lohse" w:date="2010-03-09T11:13:00Z">
          <w:pPr/>
        </w:pPrChange>
      </w:pPr>
    </w:p>
    <w:p w:rsidR="00FB7E0A" w:rsidRPr="00447B28" w:rsidRDefault="00FB7E0A" w:rsidP="00FB7E0A">
      <w:pPr>
        <w:pStyle w:val="Heading1"/>
        <w:rPr>
          <w:lang w:val="en-US"/>
        </w:rPr>
      </w:pPr>
      <w:bookmarkStart w:id="751" w:name="_Ref116726517"/>
      <w:bookmarkStart w:id="752" w:name="_Toc117067369"/>
      <w:bookmarkStart w:id="753" w:name="_Toc117070473"/>
      <w:r w:rsidRPr="00447B28">
        <w:rPr>
          <w:lang w:val="en-US"/>
        </w:rPr>
        <w:t>Chip quality assessment</w:t>
      </w:r>
      <w:bookmarkEnd w:id="751"/>
      <w:bookmarkEnd w:id="752"/>
      <w:bookmarkEnd w:id="753"/>
    </w:p>
    <w:p w:rsidR="00FB7E0A" w:rsidRPr="00447B28" w:rsidRDefault="00FB7E0A" w:rsidP="00FB7E0A">
      <w:pPr>
        <w:rPr>
          <w:lang w:val="en-US"/>
        </w:rPr>
      </w:pPr>
    </w:p>
    <w:p w:rsidR="00FB7E0A" w:rsidRPr="00447B28" w:rsidRDefault="00FB7E0A" w:rsidP="00FB7E0A">
      <w:pPr>
        <w:rPr>
          <w:lang w:val="en-US"/>
        </w:rPr>
      </w:pPr>
      <w:r w:rsidRPr="00447B28">
        <w:rPr>
          <w:lang w:val="en-US"/>
        </w:rPr>
        <w:t>When analysing your own primary microarray data or reanalysing data that is publicly available the first step is quality assessment. Individual chips displaying a very bad quality might strongly impact the final results of your microarray experiment and hence lead to incorrect biological assumptions. Chip quality can be affected on different levels and Robin offers a range of informative plots that cover many different aspects of the chip data quality. In the following section these methods will be described in detail.</w:t>
      </w:r>
    </w:p>
    <w:p w:rsidR="00FB7E0A" w:rsidRPr="00447B28" w:rsidRDefault="00FB7E0A" w:rsidP="00FB7E0A">
      <w:pPr>
        <w:rPr>
          <w:lang w:val="en-US"/>
        </w:rPr>
      </w:pPr>
    </w:p>
    <w:p w:rsidR="00FB7E0A" w:rsidRPr="00447B28" w:rsidRDefault="00FB7E0A" w:rsidP="00FB7E0A">
      <w:pPr>
        <w:pStyle w:val="Heading2"/>
        <w:rPr>
          <w:lang w:val="en-US"/>
        </w:rPr>
      </w:pPr>
      <w:bookmarkStart w:id="754" w:name="_Toc117067370"/>
      <w:bookmarkStart w:id="755" w:name="_Toc117070474"/>
      <w:r w:rsidRPr="00447B28">
        <w:rPr>
          <w:lang w:val="en-US"/>
        </w:rPr>
        <w:t>Affymetrix chip quality checks</w:t>
      </w:r>
      <w:bookmarkEnd w:id="754"/>
      <w:bookmarkEnd w:id="755"/>
    </w:p>
    <w:p w:rsidR="00FB7E0A" w:rsidRPr="00447B28" w:rsidRDefault="00FB7E0A" w:rsidP="00FB7E0A">
      <w:pPr>
        <w:rPr>
          <w:lang w:val="en-US"/>
        </w:rPr>
      </w:pPr>
    </w:p>
    <w:p w:rsidR="00FB7E0A" w:rsidRPr="00447B28" w:rsidRDefault="00FB7E0A" w:rsidP="00FB7E0A">
      <w:pPr>
        <w:pStyle w:val="Heading3"/>
        <w:rPr>
          <w:lang w:val="en-US"/>
        </w:rPr>
      </w:pPr>
      <w:bookmarkStart w:id="756" w:name="_Toc117067371"/>
      <w:bookmarkStart w:id="757" w:name="_Toc117070475"/>
      <w:r w:rsidRPr="00447B28">
        <w:rPr>
          <w:lang w:val="en-US"/>
        </w:rPr>
        <w:t>Analysis of signal intensity distribution</w:t>
      </w:r>
      <w:bookmarkEnd w:id="756"/>
      <w:bookmarkEnd w:id="757"/>
    </w:p>
    <w:p w:rsidR="00FB7E0A" w:rsidRPr="00447B28" w:rsidRDefault="00FB7E0A" w:rsidP="00FB7E0A">
      <w:pPr>
        <w:keepNext/>
        <w:jc w:val="center"/>
        <w:rPr>
          <w:lang w:val="en-US"/>
        </w:rPr>
      </w:pPr>
    </w:p>
    <w:p w:rsidR="00D20621" w:rsidRDefault="00876A7D">
      <w:pPr>
        <w:pStyle w:val="Caption"/>
        <w:keepNext/>
        <w:jc w:val="left"/>
        <w:rPr>
          <w:lang w:val="en-US"/>
        </w:rPr>
        <w:pPrChange w:id="758" w:author="Marc Lohse" w:date="2009-10-13T10:39:00Z">
          <w:pPr>
            <w:pStyle w:val="Caption"/>
            <w:keepNext/>
            <w:jc w:val="center"/>
          </w:pPr>
        </w:pPrChange>
      </w:pPr>
      <w:r>
        <w:rPr>
          <w:noProof/>
          <w:lang w:val="en-US" w:eastAsia="en-US"/>
        </w:rPr>
        <w:drawing>
          <wp:inline distT="0" distB="0" distL="0" distR="0">
            <wp:extent cx="2118741" cy="2141855"/>
            <wp:effectExtent l="6096" t="0" r="508" b="0"/>
            <wp:docPr id="14" name="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120900" cy="2141537"/>
                      <a:chOff x="4883150" y="1252538"/>
                      <a:chExt cx="2120900" cy="2141537"/>
                    </a:xfrm>
                  </a:grpSpPr>
                  <a:pic>
                    <a:nvPicPr>
                      <a:cNvPr id="27664" name="Picture 23" descr="tmp36841robin_boxplot.png"/>
                      <a:cNvPicPr>
                        <a:picLocks noChangeAspect="1"/>
                      </a:cNvPicPr>
                    </a:nvPicPr>
                    <a:blipFill>
                      <a:blip r:embed="rId18"/>
                      <a:srcRect b="31410"/>
                      <a:stretch>
                        <a:fillRect/>
                      </a:stretch>
                    </a:blipFill>
                    <a:spPr bwMode="auto">
                      <a:xfrm>
                        <a:off x="4883150" y="1252538"/>
                        <a:ext cx="2120900" cy="1998662"/>
                      </a:xfrm>
                      <a:prstGeom prst="rect">
                        <a:avLst/>
                      </a:prstGeom>
                      <a:noFill/>
                      <a:ln w="9525">
                        <a:noFill/>
                        <a:miter lim="800000"/>
                        <a:headEnd/>
                        <a:tailEnd/>
                      </a:ln>
                    </a:spPr>
                  </a:pic>
                  <a:sp>
                    <a:nvSpPr>
                      <a:cNvPr id="27" name="Oval 26"/>
                      <a:cNvSpPr/>
                    </a:nvSpPr>
                    <a:spPr>
                      <a:xfrm>
                        <a:off x="6330950" y="2544763"/>
                        <a:ext cx="609600" cy="849312"/>
                      </a:xfrm>
                      <a:prstGeom prst="ellipse">
                        <a:avLst/>
                      </a:prstGeom>
                      <a:noFill/>
                      <a:ln w="38100" cap="flat" cmpd="sng" algn="ctr">
                        <a:solidFill>
                          <a:srgbClr val="FF0000"/>
                        </a:solidFill>
                        <a:prstDash val="solid"/>
                        <a:round/>
                        <a:headEnd type="none" w="med" len="med"/>
                        <a:tailEnd type="none" w="med" len="med"/>
                      </a:ln>
                      <a:effectLst/>
                    </a:spPr>
                    <a:txSp>
                      <a:txBody>
                        <a:bodyPr anchor="ctr"/>
                        <a:lstStyle>
                          <a:defPPr>
                            <a:defRPr lang="de-DE"/>
                          </a:defPPr>
                          <a:lvl1pPr algn="l" defTabSz="457200" rtl="0" fontAlgn="base">
                            <a:spcBef>
                              <a:spcPct val="0"/>
                            </a:spcBef>
                            <a:spcAft>
                              <a:spcPct val="0"/>
                            </a:spcAft>
                            <a:defRPr kern="1200">
                              <a:solidFill>
                                <a:schemeClr val="lt1"/>
                              </a:solidFill>
                              <a:latin typeface="+mn-lt"/>
                              <a:ea typeface="+mn-ea"/>
                              <a:cs typeface="+mn-cs"/>
                            </a:defRPr>
                          </a:lvl1pPr>
                          <a:lvl2pPr marL="457200" algn="l" defTabSz="457200" rtl="0" fontAlgn="base">
                            <a:spcBef>
                              <a:spcPct val="0"/>
                            </a:spcBef>
                            <a:spcAft>
                              <a:spcPct val="0"/>
                            </a:spcAft>
                            <a:defRPr kern="1200">
                              <a:solidFill>
                                <a:schemeClr val="lt1"/>
                              </a:solidFill>
                              <a:latin typeface="+mn-lt"/>
                              <a:ea typeface="+mn-ea"/>
                              <a:cs typeface="+mn-cs"/>
                            </a:defRPr>
                          </a:lvl2pPr>
                          <a:lvl3pPr marL="914400" algn="l" defTabSz="457200" rtl="0" fontAlgn="base">
                            <a:spcBef>
                              <a:spcPct val="0"/>
                            </a:spcBef>
                            <a:spcAft>
                              <a:spcPct val="0"/>
                            </a:spcAft>
                            <a:defRPr kern="1200">
                              <a:solidFill>
                                <a:schemeClr val="lt1"/>
                              </a:solidFill>
                              <a:latin typeface="+mn-lt"/>
                              <a:ea typeface="+mn-ea"/>
                              <a:cs typeface="+mn-cs"/>
                            </a:defRPr>
                          </a:lvl3pPr>
                          <a:lvl4pPr marL="1371600" algn="l" defTabSz="457200" rtl="0" fontAlgn="base">
                            <a:spcBef>
                              <a:spcPct val="0"/>
                            </a:spcBef>
                            <a:spcAft>
                              <a:spcPct val="0"/>
                            </a:spcAft>
                            <a:defRPr kern="1200">
                              <a:solidFill>
                                <a:schemeClr val="lt1"/>
                              </a:solidFill>
                              <a:latin typeface="+mn-lt"/>
                              <a:ea typeface="+mn-ea"/>
                              <a:cs typeface="+mn-cs"/>
                            </a:defRPr>
                          </a:lvl4pPr>
                          <a:lvl5pPr marL="1828800" algn="l" defTabSz="457200" rtl="0" fontAlgn="base">
                            <a:spcBef>
                              <a:spcPct val="0"/>
                            </a:spcBef>
                            <a:spcAft>
                              <a:spcPct val="0"/>
                            </a:spcAft>
                            <a:defRPr kern="1200">
                              <a:solidFill>
                                <a:schemeClr val="lt1"/>
                              </a:solidFill>
                              <a:latin typeface="+mn-lt"/>
                              <a:ea typeface="+mn-ea"/>
                              <a:cs typeface="+mn-cs"/>
                            </a:defRPr>
                          </a:lvl5pPr>
                          <a:lvl6pPr marL="2286000" algn="l" defTabSz="457200" rtl="0" eaLnBrk="1" latinLnBrk="0" hangingPunct="1">
                            <a:defRPr kern="1200">
                              <a:solidFill>
                                <a:schemeClr val="lt1"/>
                              </a:solidFill>
                              <a:latin typeface="+mn-lt"/>
                              <a:ea typeface="+mn-ea"/>
                              <a:cs typeface="+mn-cs"/>
                            </a:defRPr>
                          </a:lvl6pPr>
                          <a:lvl7pPr marL="2743200" algn="l" defTabSz="457200" rtl="0" eaLnBrk="1" latinLnBrk="0" hangingPunct="1">
                            <a:defRPr kern="1200">
                              <a:solidFill>
                                <a:schemeClr val="lt1"/>
                              </a:solidFill>
                              <a:latin typeface="+mn-lt"/>
                              <a:ea typeface="+mn-ea"/>
                              <a:cs typeface="+mn-cs"/>
                            </a:defRPr>
                          </a:lvl7pPr>
                          <a:lvl8pPr marL="3200400" algn="l" defTabSz="457200" rtl="0" eaLnBrk="1" latinLnBrk="0" hangingPunct="1">
                            <a:defRPr kern="1200">
                              <a:solidFill>
                                <a:schemeClr val="lt1"/>
                              </a:solidFill>
                              <a:latin typeface="+mn-lt"/>
                              <a:ea typeface="+mn-ea"/>
                              <a:cs typeface="+mn-cs"/>
                            </a:defRPr>
                          </a:lvl8pPr>
                          <a:lvl9pPr marL="3657600" algn="l" defTabSz="4572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GB"/>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r w:rsidR="00FB7E0A" w:rsidRPr="00447B28">
        <w:rPr>
          <w:b w:val="0"/>
          <w:bCs w:val="0"/>
          <w:noProof/>
          <w:sz w:val="24"/>
          <w:szCs w:val="24"/>
          <w:lang w:val="en-US" w:eastAsia="en-US"/>
        </w:rPr>
        <w:t xml:space="preserve"> </w:t>
      </w:r>
      <w:r>
        <w:rPr>
          <w:noProof/>
          <w:lang w:val="en-US" w:eastAsia="en-US"/>
        </w:rPr>
        <w:drawing>
          <wp:inline distT="0" distB="0" distL="0" distR="0">
            <wp:extent cx="1736026" cy="2404745"/>
            <wp:effectExtent l="6096" t="0" r="2223" b="0"/>
            <wp:docPr id="15" name="O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735137" cy="2403475"/>
                      <a:chOff x="7180263" y="1219200"/>
                      <a:chExt cx="1735137" cy="2403475"/>
                    </a:xfrm>
                  </a:grpSpPr>
                  <a:pic>
                    <a:nvPicPr>
                      <a:cNvPr id="27665" name="Picture 24" descr="tmp36841robin_hist.png"/>
                      <a:cNvPicPr>
                        <a:picLocks noChangeAspect="1"/>
                      </a:cNvPicPr>
                    </a:nvPicPr>
                    <a:blipFill>
                      <a:blip r:embed="rId19"/>
                      <a:srcRect t="11429" r="30000"/>
                      <a:stretch>
                        <a:fillRect/>
                      </a:stretch>
                    </a:blipFill>
                    <a:spPr bwMode="auto">
                      <a:xfrm>
                        <a:off x="7180263" y="1428750"/>
                        <a:ext cx="1735137" cy="2193925"/>
                      </a:xfrm>
                      <a:prstGeom prst="rect">
                        <a:avLst/>
                      </a:prstGeom>
                      <a:noFill/>
                      <a:ln w="9525">
                        <a:noFill/>
                        <a:miter lim="800000"/>
                        <a:headEnd/>
                        <a:tailEnd/>
                      </a:ln>
                    </a:spPr>
                  </a:pic>
                  <a:sp>
                    <a:nvSpPr>
                      <a:cNvPr id="28" name="Oval 27"/>
                      <a:cNvSpPr/>
                    </a:nvSpPr>
                    <a:spPr>
                      <a:xfrm>
                        <a:off x="7408863" y="1219200"/>
                        <a:ext cx="609600" cy="1490663"/>
                      </a:xfrm>
                      <a:prstGeom prst="ellipse">
                        <a:avLst/>
                      </a:prstGeom>
                      <a:noFill/>
                      <a:ln w="38100" cap="flat" cmpd="sng" algn="ctr">
                        <a:solidFill>
                          <a:srgbClr val="FF0000"/>
                        </a:solidFill>
                        <a:prstDash val="solid"/>
                        <a:round/>
                        <a:headEnd type="none" w="med" len="med"/>
                        <a:tailEnd type="none" w="med" len="med"/>
                      </a:ln>
                      <a:effectLst/>
                    </a:spPr>
                    <a:txSp>
                      <a:txBody>
                        <a:bodyPr anchor="ctr"/>
                        <a:lstStyle>
                          <a:defPPr>
                            <a:defRPr lang="de-DE"/>
                          </a:defPPr>
                          <a:lvl1pPr algn="l" defTabSz="457200" rtl="0" fontAlgn="base">
                            <a:spcBef>
                              <a:spcPct val="0"/>
                            </a:spcBef>
                            <a:spcAft>
                              <a:spcPct val="0"/>
                            </a:spcAft>
                            <a:defRPr kern="1200">
                              <a:solidFill>
                                <a:schemeClr val="lt1"/>
                              </a:solidFill>
                              <a:latin typeface="+mn-lt"/>
                              <a:ea typeface="+mn-ea"/>
                              <a:cs typeface="+mn-cs"/>
                            </a:defRPr>
                          </a:lvl1pPr>
                          <a:lvl2pPr marL="457200" algn="l" defTabSz="457200" rtl="0" fontAlgn="base">
                            <a:spcBef>
                              <a:spcPct val="0"/>
                            </a:spcBef>
                            <a:spcAft>
                              <a:spcPct val="0"/>
                            </a:spcAft>
                            <a:defRPr kern="1200">
                              <a:solidFill>
                                <a:schemeClr val="lt1"/>
                              </a:solidFill>
                              <a:latin typeface="+mn-lt"/>
                              <a:ea typeface="+mn-ea"/>
                              <a:cs typeface="+mn-cs"/>
                            </a:defRPr>
                          </a:lvl2pPr>
                          <a:lvl3pPr marL="914400" algn="l" defTabSz="457200" rtl="0" fontAlgn="base">
                            <a:spcBef>
                              <a:spcPct val="0"/>
                            </a:spcBef>
                            <a:spcAft>
                              <a:spcPct val="0"/>
                            </a:spcAft>
                            <a:defRPr kern="1200">
                              <a:solidFill>
                                <a:schemeClr val="lt1"/>
                              </a:solidFill>
                              <a:latin typeface="+mn-lt"/>
                              <a:ea typeface="+mn-ea"/>
                              <a:cs typeface="+mn-cs"/>
                            </a:defRPr>
                          </a:lvl3pPr>
                          <a:lvl4pPr marL="1371600" algn="l" defTabSz="457200" rtl="0" fontAlgn="base">
                            <a:spcBef>
                              <a:spcPct val="0"/>
                            </a:spcBef>
                            <a:spcAft>
                              <a:spcPct val="0"/>
                            </a:spcAft>
                            <a:defRPr kern="1200">
                              <a:solidFill>
                                <a:schemeClr val="lt1"/>
                              </a:solidFill>
                              <a:latin typeface="+mn-lt"/>
                              <a:ea typeface="+mn-ea"/>
                              <a:cs typeface="+mn-cs"/>
                            </a:defRPr>
                          </a:lvl4pPr>
                          <a:lvl5pPr marL="1828800" algn="l" defTabSz="457200" rtl="0" fontAlgn="base">
                            <a:spcBef>
                              <a:spcPct val="0"/>
                            </a:spcBef>
                            <a:spcAft>
                              <a:spcPct val="0"/>
                            </a:spcAft>
                            <a:defRPr kern="1200">
                              <a:solidFill>
                                <a:schemeClr val="lt1"/>
                              </a:solidFill>
                              <a:latin typeface="+mn-lt"/>
                              <a:ea typeface="+mn-ea"/>
                              <a:cs typeface="+mn-cs"/>
                            </a:defRPr>
                          </a:lvl5pPr>
                          <a:lvl6pPr marL="2286000" algn="l" defTabSz="457200" rtl="0" eaLnBrk="1" latinLnBrk="0" hangingPunct="1">
                            <a:defRPr kern="1200">
                              <a:solidFill>
                                <a:schemeClr val="lt1"/>
                              </a:solidFill>
                              <a:latin typeface="+mn-lt"/>
                              <a:ea typeface="+mn-ea"/>
                              <a:cs typeface="+mn-cs"/>
                            </a:defRPr>
                          </a:lvl6pPr>
                          <a:lvl7pPr marL="2743200" algn="l" defTabSz="457200" rtl="0" eaLnBrk="1" latinLnBrk="0" hangingPunct="1">
                            <a:defRPr kern="1200">
                              <a:solidFill>
                                <a:schemeClr val="lt1"/>
                              </a:solidFill>
                              <a:latin typeface="+mn-lt"/>
                              <a:ea typeface="+mn-ea"/>
                              <a:cs typeface="+mn-cs"/>
                            </a:defRPr>
                          </a:lvl7pPr>
                          <a:lvl8pPr marL="3200400" algn="l" defTabSz="457200" rtl="0" eaLnBrk="1" latinLnBrk="0" hangingPunct="1">
                            <a:defRPr kern="1200">
                              <a:solidFill>
                                <a:schemeClr val="lt1"/>
                              </a:solidFill>
                              <a:latin typeface="+mn-lt"/>
                              <a:ea typeface="+mn-ea"/>
                              <a:cs typeface="+mn-cs"/>
                            </a:defRPr>
                          </a:lvl8pPr>
                          <a:lvl9pPr marL="3657600" algn="l" defTabSz="4572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GB"/>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p>
    <w:p w:rsidR="00D20621" w:rsidRDefault="00FB7E0A">
      <w:pPr>
        <w:pStyle w:val="Caption"/>
        <w:jc w:val="left"/>
        <w:rPr>
          <w:lang w:val="en-US"/>
        </w:rPr>
        <w:pPrChange w:id="759" w:author="Marc Lohse" w:date="2009-10-13T10:38:00Z">
          <w:pPr>
            <w:pStyle w:val="Caption"/>
            <w:jc w:val="center"/>
          </w:pPr>
        </w:pPrChange>
      </w:pPr>
      <w:bookmarkStart w:id="760" w:name="_Ref96499323"/>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761" w:author="Marc Lohse" w:date="2010-03-09T16:50:00Z">
        <w:r w:rsidR="00665FDC">
          <w:rPr>
            <w:noProof/>
            <w:lang w:val="en-US"/>
          </w:rPr>
          <w:t>13</w:t>
        </w:r>
      </w:ins>
      <w:del w:id="762" w:author="Marc Lohse" w:date="2009-10-13T10:26:00Z">
        <w:r w:rsidRPr="00447B28" w:rsidDel="00D009FE">
          <w:rPr>
            <w:noProof/>
            <w:lang w:val="en-US"/>
          </w:rPr>
          <w:delText>11</w:delText>
        </w:r>
      </w:del>
      <w:r w:rsidR="00B862CD" w:rsidRPr="00447B28">
        <w:rPr>
          <w:lang w:val="en-US"/>
        </w:rPr>
        <w:fldChar w:fldCharType="end"/>
      </w:r>
      <w:bookmarkEnd w:id="760"/>
      <w:r w:rsidRPr="00447B28">
        <w:rPr>
          <w:lang w:val="en-US"/>
        </w:rPr>
        <w:t>: Box plots</w:t>
      </w:r>
      <w:ins w:id="763" w:author="Marc Lohse" w:date="2009-10-13T10:40:00Z">
        <w:r>
          <w:rPr>
            <w:lang w:val="en-US"/>
          </w:rPr>
          <w:t xml:space="preserve"> (left panel)</w:t>
        </w:r>
      </w:ins>
      <w:r w:rsidRPr="00447B28">
        <w:rPr>
          <w:lang w:val="en-US"/>
        </w:rPr>
        <w:t xml:space="preserve"> and </w:t>
      </w:r>
      <w:del w:id="764" w:author="Marc Lohse" w:date="2009-10-13T10:40:00Z">
        <w:r w:rsidRPr="00447B28" w:rsidDel="00DF0874">
          <w:rPr>
            <w:lang w:val="en-US"/>
          </w:rPr>
          <w:delText xml:space="preserve"> </w:delText>
        </w:r>
      </w:del>
      <w:r w:rsidRPr="00447B28">
        <w:rPr>
          <w:lang w:val="en-US"/>
        </w:rPr>
        <w:t xml:space="preserve">smoothed </w:t>
      </w:r>
      <w:ins w:id="765" w:author="Marc Lohse" w:date="2009-10-13T10:40:00Z">
        <w:r>
          <w:rPr>
            <w:lang w:val="en-US"/>
          </w:rPr>
          <w:t xml:space="preserve">signal intensity </w:t>
        </w:r>
      </w:ins>
      <w:r w:rsidRPr="00447B28">
        <w:rPr>
          <w:lang w:val="en-US"/>
        </w:rPr>
        <w:t>densities</w:t>
      </w:r>
      <w:ins w:id="766" w:author="Marc Lohse" w:date="2009-10-13T10:40:00Z">
        <w:r>
          <w:rPr>
            <w:lang w:val="en-US"/>
          </w:rPr>
          <w:t xml:space="preserve"> (right panel). The red circles highlight individual chips that show strong outlier behaviour indicating </w:t>
        </w:r>
      </w:ins>
      <w:ins w:id="767" w:author="Marc Lohse" w:date="2009-10-13T10:41:00Z">
        <w:r>
          <w:rPr>
            <w:lang w:val="en-US"/>
          </w:rPr>
          <w:t>low quality.</w:t>
        </w:r>
      </w:ins>
    </w:p>
    <w:p w:rsidR="00FB7E0A" w:rsidRPr="00447B28" w:rsidRDefault="00FB7E0A" w:rsidP="00FB7E0A">
      <w:pPr>
        <w:rPr>
          <w:lang w:val="en-US"/>
        </w:rPr>
      </w:pPr>
      <w:r w:rsidRPr="00447B28">
        <w:rPr>
          <w:lang w:val="en-US"/>
        </w:rPr>
        <w:t xml:space="preserve">Box plots of the unnormalized expression values on each chip give a global overview of the signal intensity distributions. Ideally all chips should have a comparable distribution already before normalization (see </w:t>
      </w:r>
      <w:r w:rsidR="00B862CD" w:rsidRPr="00447B28">
        <w:rPr>
          <w:lang w:val="en-US"/>
        </w:rPr>
        <w:fldChar w:fldCharType="begin"/>
      </w:r>
      <w:r w:rsidRPr="00447B28">
        <w:rPr>
          <w:lang w:val="en-US"/>
        </w:rPr>
        <w:instrText xml:space="preserve"> REF _Ref96499323 \h </w:instrText>
      </w:r>
      <w:r w:rsidR="00D20621" w:rsidRPr="00B862CD">
        <w:rPr>
          <w:lang w:val="en-US"/>
        </w:rPr>
      </w:r>
      <w:r w:rsidR="00B862CD" w:rsidRPr="00447B28">
        <w:rPr>
          <w:lang w:val="en-US"/>
        </w:rPr>
        <w:fldChar w:fldCharType="separate"/>
      </w:r>
      <w:ins w:id="768" w:author="Marc Lohse" w:date="2009-11-27T15:53:00Z">
        <w:r w:rsidR="000B5EE4" w:rsidRPr="00447B28">
          <w:rPr>
            <w:lang w:val="en-US"/>
          </w:rPr>
          <w:t xml:space="preserve">Figure </w:t>
        </w:r>
        <w:r w:rsidR="000B5EE4">
          <w:rPr>
            <w:noProof/>
            <w:lang w:val="en-US"/>
          </w:rPr>
          <w:t>12</w:t>
        </w:r>
      </w:ins>
      <w:del w:id="769" w:author="Marc Lohse" w:date="2009-10-13T15:44:00Z">
        <w:r w:rsidRPr="00447B28" w:rsidDel="00876A7D">
          <w:rPr>
            <w:lang w:val="en-US"/>
          </w:rPr>
          <w:delText xml:space="preserve">Figure </w:delText>
        </w:r>
        <w:r w:rsidRPr="00447B28" w:rsidDel="00876A7D">
          <w:rPr>
            <w:noProof/>
            <w:lang w:val="en-US"/>
          </w:rPr>
          <w:delText>11</w:delText>
        </w:r>
      </w:del>
      <w:r w:rsidR="00B862CD" w:rsidRPr="00447B28">
        <w:rPr>
          <w:lang w:val="en-US"/>
        </w:rPr>
        <w:fldChar w:fldCharType="end"/>
      </w:r>
      <w:r w:rsidRPr="00447B28">
        <w:rPr>
          <w:lang w:val="en-US"/>
        </w:rPr>
        <w:t xml:space="preserve">, left panel). Another way to visualize the distribution of signal intensities is plotting smoothed histograms of the (log2) signal intensity of all perfect match (PM) probes (see </w:t>
      </w:r>
      <w:r w:rsidR="00B862CD" w:rsidRPr="00447B28">
        <w:rPr>
          <w:lang w:val="en-US"/>
        </w:rPr>
        <w:fldChar w:fldCharType="begin"/>
      </w:r>
      <w:r w:rsidRPr="00447B28">
        <w:rPr>
          <w:lang w:val="en-US"/>
        </w:rPr>
        <w:instrText xml:space="preserve"> REF _Ref96499323 \h </w:instrText>
      </w:r>
      <w:r w:rsidR="00D20621" w:rsidRPr="00B862CD">
        <w:rPr>
          <w:lang w:val="en-US"/>
        </w:rPr>
      </w:r>
      <w:r w:rsidR="00B862CD" w:rsidRPr="00447B28">
        <w:rPr>
          <w:lang w:val="en-US"/>
        </w:rPr>
        <w:fldChar w:fldCharType="separate"/>
      </w:r>
      <w:ins w:id="770" w:author="Marc Lohse" w:date="2009-11-27T15:53:00Z">
        <w:r w:rsidR="000B5EE4" w:rsidRPr="00447B28">
          <w:rPr>
            <w:lang w:val="en-US"/>
          </w:rPr>
          <w:t xml:space="preserve">Figure </w:t>
        </w:r>
        <w:r w:rsidR="000B5EE4">
          <w:rPr>
            <w:noProof/>
            <w:lang w:val="en-US"/>
          </w:rPr>
          <w:t>12</w:t>
        </w:r>
      </w:ins>
      <w:del w:id="771" w:author="Marc Lohse" w:date="2009-10-13T15:44:00Z">
        <w:r w:rsidRPr="00447B28" w:rsidDel="00876A7D">
          <w:rPr>
            <w:lang w:val="en-US"/>
          </w:rPr>
          <w:delText xml:space="preserve">Figure </w:delText>
        </w:r>
        <w:r w:rsidRPr="00447B28" w:rsidDel="00876A7D">
          <w:rPr>
            <w:noProof/>
            <w:lang w:val="en-US"/>
          </w:rPr>
          <w:delText>11</w:delText>
        </w:r>
      </w:del>
      <w:r w:rsidR="00B862CD" w:rsidRPr="00447B28">
        <w:rPr>
          <w:lang w:val="en-US"/>
        </w:rPr>
        <w:fldChar w:fldCharType="end"/>
      </w:r>
      <w:r w:rsidRPr="00447B28">
        <w:rPr>
          <w:lang w:val="en-US"/>
        </w:rPr>
        <w:t xml:space="preserve">, right </w:t>
      </w:r>
      <w:commentRangeStart w:id="772"/>
      <w:r w:rsidRPr="00447B28">
        <w:rPr>
          <w:lang w:val="en-US"/>
        </w:rPr>
        <w:t>panel</w:t>
      </w:r>
      <w:commentRangeEnd w:id="772"/>
      <w:r>
        <w:rPr>
          <w:rStyle w:val="CommentReference"/>
          <w:rFonts w:ascii="Liberation Serif" w:eastAsia="DejaVu Sans" w:hAnsi="Liberation Serif"/>
          <w:kern w:val="1"/>
          <w:lang w:val="en-US" w:eastAsia="en-US"/>
        </w:rPr>
        <w:commentReference w:id="772"/>
      </w:r>
      <w:r w:rsidRPr="00447B28">
        <w:rPr>
          <w:lang w:val="en-US"/>
        </w:rPr>
        <w:t xml:space="preserve">). </w:t>
      </w:r>
      <w:bookmarkStart w:id="773" w:name="_Ref96497441"/>
      <w:ins w:id="774" w:author="Marc Lohse" w:date="2009-10-13T10:42:00Z">
        <w:r>
          <w:rPr>
            <w:lang w:val="en-US"/>
          </w:rPr>
          <w:t xml:space="preserve">The red circles </w:t>
        </w:r>
      </w:ins>
      <w:ins w:id="775" w:author="Marc Lohse" w:date="2009-10-13T10:43:00Z">
        <w:r>
          <w:rPr>
            <w:lang w:val="en-US"/>
          </w:rPr>
          <w:t>point out outliers.</w:t>
        </w:r>
      </w:ins>
      <w:ins w:id="776" w:author="Marc Lohse" w:date="2009-10-13T10:42:00Z">
        <w:r>
          <w:rPr>
            <w:lang w:val="en-US"/>
          </w:rPr>
          <w:t xml:space="preserve"> </w:t>
        </w:r>
      </w:ins>
    </w:p>
    <w:p w:rsidR="00FB7E0A" w:rsidRPr="00447B28" w:rsidRDefault="00FB7E0A" w:rsidP="00FB7E0A">
      <w:pPr>
        <w:rPr>
          <w:lang w:val="en-US"/>
        </w:rPr>
      </w:pPr>
    </w:p>
    <w:p w:rsidR="00FB7E0A" w:rsidRPr="00447B28" w:rsidRDefault="00FB7E0A" w:rsidP="00FB7E0A">
      <w:pPr>
        <w:pStyle w:val="Heading3"/>
        <w:rPr>
          <w:lang w:val="en-US"/>
        </w:rPr>
      </w:pPr>
      <w:bookmarkStart w:id="777" w:name="_Ref116725984"/>
      <w:bookmarkStart w:id="778" w:name="_Toc117067372"/>
      <w:bookmarkStart w:id="779" w:name="_Toc117070476"/>
      <w:r w:rsidRPr="00447B28">
        <w:rPr>
          <w:lang w:val="en-US"/>
        </w:rPr>
        <w:t>MA plots</w:t>
      </w:r>
      <w:bookmarkEnd w:id="777"/>
      <w:bookmarkEnd w:id="778"/>
      <w:bookmarkEnd w:id="779"/>
    </w:p>
    <w:p w:rsidR="00FB7E0A" w:rsidRPr="00447B28" w:rsidRDefault="00876A7D" w:rsidP="00FB7E0A">
      <w:pPr>
        <w:pStyle w:val="Caption"/>
        <w:rPr>
          <w:lang w:val="en-US"/>
        </w:rPr>
      </w:pPr>
      <w:r>
        <w:rPr>
          <w:noProof/>
          <w:lang w:val="en-US" w:eastAsia="en-US"/>
        </w:rPr>
        <w:drawing>
          <wp:inline distT="0" distB="0" distL="0" distR="0">
            <wp:extent cx="5715000" cy="2557145"/>
            <wp:effectExtent l="25400" t="0" r="0" b="0"/>
            <wp:docPr id="35" name="O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 1"/>
                    <pic:cNvPicPr>
                      <a:picLocks noChangeArrowheads="1"/>
                    </pic:cNvPicPr>
                  </pic:nvPicPr>
                  <pic:blipFill>
                    <a:blip r:embed="rId20"/>
                    <a:srcRect t="11221" r="-3081" b="-310"/>
                    <a:stretch>
                      <a:fillRect/>
                    </a:stretch>
                  </pic:blipFill>
                  <pic:spPr bwMode="auto">
                    <a:xfrm>
                      <a:off x="0" y="0"/>
                      <a:ext cx="5715000" cy="2557145"/>
                    </a:xfrm>
                    <a:prstGeom prst="rect">
                      <a:avLst/>
                    </a:prstGeom>
                    <a:noFill/>
                    <a:ln w="9525">
                      <a:noFill/>
                      <a:miter lim="800000"/>
                      <a:headEnd/>
                      <a:tailEnd/>
                    </a:ln>
                  </pic:spPr>
                </pic:pic>
              </a:graphicData>
            </a:graphic>
          </wp:inline>
        </w:drawing>
      </w:r>
    </w:p>
    <w:p w:rsidR="00FB7E0A" w:rsidRPr="00447B28" w:rsidRDefault="00FB7E0A" w:rsidP="00FB7E0A">
      <w:pPr>
        <w:pStyle w:val="Caption"/>
        <w:rPr>
          <w:lang w:val="en-US"/>
        </w:rPr>
      </w:pPr>
      <w:bookmarkStart w:id="780" w:name="_Ref114201064"/>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781" w:author="Marc Lohse" w:date="2010-03-09T16:50:00Z">
        <w:r w:rsidR="00665FDC">
          <w:rPr>
            <w:noProof/>
            <w:lang w:val="en-US"/>
          </w:rPr>
          <w:t>14</w:t>
        </w:r>
      </w:ins>
      <w:del w:id="782" w:author="Marc Lohse" w:date="2009-10-13T10:26:00Z">
        <w:r w:rsidRPr="00447B28" w:rsidDel="00D009FE">
          <w:rPr>
            <w:noProof/>
            <w:lang w:val="en-US"/>
          </w:rPr>
          <w:delText>12</w:delText>
        </w:r>
      </w:del>
      <w:r w:rsidR="00B862CD" w:rsidRPr="00447B28">
        <w:rPr>
          <w:lang w:val="en-US"/>
        </w:rPr>
        <w:fldChar w:fldCharType="end"/>
      </w:r>
      <w:bookmarkEnd w:id="773"/>
      <w:bookmarkEnd w:id="780"/>
      <w:r w:rsidRPr="00447B28">
        <w:rPr>
          <w:lang w:val="en-US"/>
        </w:rPr>
        <w:t xml:space="preserve">: MA plots and box plots. The left panel shows an unobjectionable behaviour while the data displayed on the right panel strongly deviates from normal values. In the box plot (see </w:t>
      </w:r>
      <w:r w:rsidR="00B862CD" w:rsidRPr="00447B28">
        <w:rPr>
          <w:lang w:val="en-US"/>
        </w:rPr>
        <w:fldChar w:fldCharType="begin"/>
      </w:r>
      <w:r w:rsidRPr="00447B28">
        <w:rPr>
          <w:lang w:val="en-US"/>
        </w:rPr>
        <w:instrText xml:space="preserve"> REF _Ref96499323 \h </w:instrText>
      </w:r>
      <w:r w:rsidR="00D20621" w:rsidRPr="00B862CD">
        <w:rPr>
          <w:lang w:val="en-US"/>
        </w:rPr>
      </w:r>
      <w:r w:rsidR="00B862CD" w:rsidRPr="00447B28">
        <w:rPr>
          <w:lang w:val="en-US"/>
        </w:rPr>
        <w:fldChar w:fldCharType="separate"/>
      </w:r>
      <w:ins w:id="783" w:author="Marc Lohse" w:date="2009-11-27T15:53:00Z">
        <w:r w:rsidR="000B5EE4" w:rsidRPr="00447B28">
          <w:rPr>
            <w:lang w:val="en-US"/>
          </w:rPr>
          <w:t xml:space="preserve">Figure </w:t>
        </w:r>
        <w:r w:rsidR="000B5EE4">
          <w:rPr>
            <w:noProof/>
            <w:lang w:val="en-US"/>
          </w:rPr>
          <w:t>12</w:t>
        </w:r>
      </w:ins>
      <w:del w:id="784" w:author="Marc Lohse" w:date="2009-10-13T15:44:00Z">
        <w:r w:rsidRPr="00447B28" w:rsidDel="00876A7D">
          <w:rPr>
            <w:lang w:val="en-US"/>
          </w:rPr>
          <w:delText xml:space="preserve">Figure </w:delText>
        </w:r>
        <w:r w:rsidRPr="00447B28" w:rsidDel="00876A7D">
          <w:rPr>
            <w:noProof/>
            <w:lang w:val="en-US"/>
          </w:rPr>
          <w:delText>11</w:delText>
        </w:r>
      </w:del>
      <w:r w:rsidR="00B862CD" w:rsidRPr="00447B28">
        <w:rPr>
          <w:lang w:val="en-US"/>
        </w:rPr>
        <w:fldChar w:fldCharType="end"/>
      </w:r>
      <w:r w:rsidRPr="00447B28">
        <w:rPr>
          <w:lang w:val="en-US"/>
        </w:rPr>
        <w:t>) the two highlighted chips are also clearly showing an outlying intensity distribution.</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On the MA plots, the average log2 probe signal intensity </w:t>
      </w:r>
      <w:r w:rsidRPr="00447B28">
        <w:rPr>
          <w:b/>
          <w:bCs/>
          <w:lang w:val="en-US"/>
        </w:rPr>
        <w:t xml:space="preserve">A = ½ * (logR + logG) </w:t>
      </w:r>
      <w:r w:rsidRPr="00447B28">
        <w:rPr>
          <w:bCs/>
          <w:lang w:val="en-US"/>
        </w:rPr>
        <w:t xml:space="preserve">is plotted </w:t>
      </w:r>
      <w:r w:rsidRPr="00447B28">
        <w:rPr>
          <w:lang w:val="en-US"/>
        </w:rPr>
        <w:t xml:space="preserve">against the log2 fold change in expression </w:t>
      </w:r>
      <w:r w:rsidRPr="00447B28">
        <w:rPr>
          <w:b/>
          <w:bCs/>
          <w:lang w:val="en-US"/>
        </w:rPr>
        <w:t xml:space="preserve">M = logR – logG. </w:t>
      </w:r>
      <w:r w:rsidRPr="00447B28">
        <w:rPr>
          <w:bCs/>
          <w:lang w:val="en-US"/>
        </w:rPr>
        <w:t>In the case of Affymetrix and other single channel chips</w:t>
      </w:r>
      <w:r w:rsidRPr="00447B28">
        <w:rPr>
          <w:lang w:val="en-US"/>
        </w:rPr>
        <w:t xml:space="preserve"> G is </w:t>
      </w:r>
      <w:del w:id="785" w:author="Björn Usadel" w:date="2009-10-12T18:13:00Z">
        <w:r w:rsidRPr="00447B28" w:rsidDel="00E61AC9">
          <w:rPr>
            <w:lang w:val="en-US"/>
          </w:rPr>
          <w:delText xml:space="preserve">the </w:delText>
        </w:r>
      </w:del>
      <w:r w:rsidRPr="00447B28">
        <w:rPr>
          <w:lang w:val="en-US"/>
        </w:rPr>
        <w:t xml:space="preserve">a synthetic chip created from the median expression values of all chips in the input. For two-color chips the M values are calculated as the log2-fold ratio of the normalized red and green signal intensity. Based on the assumption that most of the genes will not show differential expression. Robin will issue a warning if more than 10% of the genes show a greater than two-fold change (log2 fold change of 1, resp. </w:t>
      </w:r>
      <w:r w:rsidR="00B862CD" w:rsidRPr="00B862CD">
        <w:rPr>
          <w:b/>
          <w:lang w:val="en-US"/>
          <w:rPrChange w:id="786" w:author="Marc Lohse" w:date="2009-10-13T10:43:00Z">
            <w:rPr>
              <w:b/>
              <w:bCs/>
              <w:sz w:val="20"/>
              <w:szCs w:val="18"/>
              <w:lang w:val="en-US"/>
            </w:rPr>
          </w:rPrChange>
        </w:rPr>
        <w:t>M &gt;= 1</w:t>
      </w:r>
      <w:ins w:id="787" w:author="Björn Usadel" w:date="2009-10-12T18:14:00Z">
        <w:r>
          <w:rPr>
            <w:lang w:val="en-US"/>
          </w:rPr>
          <w:t xml:space="preserve"> or </w:t>
        </w:r>
        <w:r w:rsidR="00B862CD" w:rsidRPr="00B862CD">
          <w:rPr>
            <w:b/>
            <w:lang w:val="en-US"/>
            <w:rPrChange w:id="788" w:author="Marc Lohse" w:date="2009-10-13T10:43:00Z">
              <w:rPr>
                <w:b/>
                <w:bCs/>
                <w:sz w:val="20"/>
                <w:szCs w:val="18"/>
                <w:lang w:val="en-US"/>
              </w:rPr>
            </w:rPrChange>
          </w:rPr>
          <w:t>M</w:t>
        </w:r>
      </w:ins>
      <w:ins w:id="789" w:author="Marc Lohse" w:date="2009-10-13T10:43:00Z">
        <w:r w:rsidR="00B862CD" w:rsidRPr="00B862CD">
          <w:rPr>
            <w:b/>
            <w:lang w:val="en-US"/>
            <w:rPrChange w:id="790" w:author="Marc Lohse" w:date="2009-10-13T10:43:00Z">
              <w:rPr>
                <w:b/>
                <w:bCs/>
                <w:sz w:val="20"/>
                <w:szCs w:val="18"/>
                <w:lang w:val="en-US"/>
              </w:rPr>
            </w:rPrChange>
          </w:rPr>
          <w:t xml:space="preserve"> </w:t>
        </w:r>
      </w:ins>
      <w:ins w:id="791" w:author="Björn Usadel" w:date="2009-10-12T18:14:00Z">
        <w:r w:rsidR="00B862CD" w:rsidRPr="00B862CD">
          <w:rPr>
            <w:b/>
            <w:lang w:val="en-US"/>
            <w:rPrChange w:id="792" w:author="Marc Lohse" w:date="2009-10-13T10:43:00Z">
              <w:rPr>
                <w:b/>
                <w:bCs/>
                <w:sz w:val="20"/>
                <w:szCs w:val="18"/>
                <w:lang w:val="en-US"/>
              </w:rPr>
            </w:rPrChange>
          </w:rPr>
          <w:t>&lt;=</w:t>
        </w:r>
      </w:ins>
      <w:ins w:id="793" w:author="Marc Lohse" w:date="2009-10-13T10:43:00Z">
        <w:r w:rsidR="00B862CD" w:rsidRPr="00B862CD">
          <w:rPr>
            <w:b/>
            <w:lang w:val="en-US"/>
            <w:rPrChange w:id="794" w:author="Marc Lohse" w:date="2009-10-13T10:43:00Z">
              <w:rPr>
                <w:b/>
                <w:bCs/>
                <w:sz w:val="20"/>
                <w:szCs w:val="18"/>
                <w:lang w:val="en-US"/>
              </w:rPr>
            </w:rPrChange>
          </w:rPr>
          <w:t xml:space="preserve"> </w:t>
        </w:r>
      </w:ins>
      <w:ins w:id="795" w:author="Björn Usadel" w:date="2009-10-12T18:14:00Z">
        <w:r w:rsidR="00B862CD" w:rsidRPr="00B862CD">
          <w:rPr>
            <w:b/>
            <w:lang w:val="en-US"/>
            <w:rPrChange w:id="796" w:author="Marc Lohse" w:date="2009-10-13T10:43:00Z">
              <w:rPr>
                <w:b/>
                <w:bCs/>
                <w:sz w:val="20"/>
                <w:szCs w:val="18"/>
                <w:lang w:val="en-US"/>
              </w:rPr>
            </w:rPrChange>
          </w:rPr>
          <w:t>-1</w:t>
        </w:r>
      </w:ins>
      <w:r w:rsidRPr="00447B28">
        <w:rPr>
          <w:lang w:val="en-US"/>
        </w:rPr>
        <w:t>) in expression. The actual percentage of genes showing a higher than two-fold change in expression is shown on the plot as “%&gt;LFC1”. To capture art</w:t>
      </w:r>
      <w:ins w:id="797" w:author="Björn Usadel" w:date="2009-10-12T18:15:00Z">
        <w:r>
          <w:rPr>
            <w:lang w:val="en-US"/>
          </w:rPr>
          <w:t>i</w:t>
        </w:r>
      </w:ins>
      <w:del w:id="798" w:author="Björn Usadel" w:date="2009-10-12T18:15:00Z">
        <w:r w:rsidRPr="00447B28" w:rsidDel="00E61AC9">
          <w:rPr>
            <w:lang w:val="en-US"/>
          </w:rPr>
          <w:delText>e</w:delText>
        </w:r>
      </w:del>
      <w:r w:rsidRPr="00447B28">
        <w:rPr>
          <w:lang w:val="en-US"/>
        </w:rPr>
        <w:t xml:space="preserve">facts that are related to the signal intensity </w:t>
      </w:r>
      <w:r w:rsidR="00B862CD" w:rsidRPr="00B862CD">
        <w:rPr>
          <w:b/>
          <w:lang w:val="en-US"/>
          <w:rPrChange w:id="799" w:author="Marc Lohse" w:date="2009-10-13T10:43:00Z">
            <w:rPr>
              <w:b/>
              <w:bCs/>
              <w:sz w:val="20"/>
              <w:szCs w:val="18"/>
              <w:lang w:val="en-US"/>
            </w:rPr>
          </w:rPrChange>
        </w:rPr>
        <w:t>A</w:t>
      </w:r>
      <w:r w:rsidRPr="00447B28">
        <w:rPr>
          <w:lang w:val="en-US"/>
        </w:rPr>
        <w:t xml:space="preserve">, a lowess fit curve over the data points is calculated (see </w:t>
      </w:r>
      <w:r w:rsidR="00B862CD" w:rsidRPr="00447B28">
        <w:rPr>
          <w:lang w:val="en-US"/>
        </w:rPr>
        <w:fldChar w:fldCharType="begin"/>
      </w:r>
      <w:r w:rsidRPr="00447B28">
        <w:rPr>
          <w:lang w:val="en-US"/>
        </w:rPr>
        <w:instrText xml:space="preserve"> REF _Ref114201064 \h </w:instrText>
      </w:r>
      <w:r w:rsidR="00D20621" w:rsidRPr="00B862CD">
        <w:rPr>
          <w:lang w:val="en-US"/>
        </w:rPr>
      </w:r>
      <w:r w:rsidR="00B862CD" w:rsidRPr="00447B28">
        <w:rPr>
          <w:lang w:val="en-US"/>
        </w:rPr>
        <w:fldChar w:fldCharType="separate"/>
      </w:r>
      <w:ins w:id="800" w:author="Marc Lohse" w:date="2009-11-27T15:53:00Z">
        <w:r w:rsidR="000B5EE4" w:rsidRPr="00447B28">
          <w:rPr>
            <w:lang w:val="en-US"/>
          </w:rPr>
          <w:t xml:space="preserve">Figure </w:t>
        </w:r>
        <w:r w:rsidR="000B5EE4">
          <w:rPr>
            <w:noProof/>
            <w:lang w:val="en-US"/>
          </w:rPr>
          <w:t>13</w:t>
        </w:r>
      </w:ins>
      <w:del w:id="801" w:author="Marc Lohse" w:date="2009-10-13T15:44:00Z">
        <w:r w:rsidRPr="00447B28" w:rsidDel="00876A7D">
          <w:rPr>
            <w:lang w:val="en-US"/>
          </w:rPr>
          <w:delText xml:space="preserve">Figure </w:delText>
        </w:r>
        <w:r w:rsidRPr="00447B28" w:rsidDel="00876A7D">
          <w:rPr>
            <w:noProof/>
            <w:lang w:val="en-US"/>
          </w:rPr>
          <w:delText>12</w:delText>
        </w:r>
      </w:del>
      <w:r w:rsidR="00B862CD" w:rsidRPr="00447B28">
        <w:rPr>
          <w:lang w:val="en-US"/>
        </w:rPr>
        <w:fldChar w:fldCharType="end"/>
      </w:r>
      <w:r w:rsidRPr="00447B28">
        <w:rPr>
          <w:lang w:val="en-US"/>
        </w:rPr>
        <w:t xml:space="preserve">). If the integral </w:t>
      </w:r>
      <w:commentRangeStart w:id="802"/>
      <w:r w:rsidRPr="00447B28">
        <w:rPr>
          <w:lang w:val="en-US"/>
        </w:rPr>
        <w:t>of</w:t>
      </w:r>
      <w:commentRangeEnd w:id="802"/>
      <w:r>
        <w:rPr>
          <w:rStyle w:val="CommentReference"/>
          <w:rFonts w:ascii="Liberation Serif" w:eastAsia="DejaVu Sans" w:hAnsi="Liberation Serif"/>
          <w:kern w:val="1"/>
          <w:lang w:val="en-US" w:eastAsia="en-US"/>
        </w:rPr>
        <w:commentReference w:id="802"/>
      </w:r>
      <w:r w:rsidRPr="00447B28">
        <w:rPr>
          <w:lang w:val="en-US"/>
        </w:rPr>
        <w:t xml:space="preserve"> the </w:t>
      </w:r>
      <w:ins w:id="803" w:author="Marc Lohse" w:date="2009-10-13T10:44:00Z">
        <w:r>
          <w:rPr>
            <w:lang w:val="en-US"/>
          </w:rPr>
          <w:t xml:space="preserve">absolute values of the lowess </w:t>
        </w:r>
      </w:ins>
      <w:r w:rsidRPr="00447B28">
        <w:rPr>
          <w:lang w:val="en-US"/>
        </w:rPr>
        <w:t xml:space="preserve">curve over the zero line is greater than 1 another warning is generated indicating that there seems to be a signal intensity-dependent artifactual effect (the integrals value is shown on the plot as “I”). The median </w:t>
      </w:r>
      <w:r w:rsidR="00B862CD" w:rsidRPr="00B862CD">
        <w:rPr>
          <w:b/>
          <w:lang w:val="en-US"/>
          <w:rPrChange w:id="804" w:author="Marc Lohse" w:date="2009-10-13T10:43:00Z">
            <w:rPr>
              <w:b/>
              <w:bCs/>
              <w:sz w:val="20"/>
              <w:szCs w:val="18"/>
              <w:lang w:val="en-US"/>
            </w:rPr>
          </w:rPrChange>
        </w:rPr>
        <w:t>M</w:t>
      </w:r>
      <w:r w:rsidRPr="00447B28">
        <w:rPr>
          <w:lang w:val="en-US"/>
        </w:rPr>
        <w:t xml:space="preserve"> value also given on each plot is usually less informative as can be seen on the right panel of </w:t>
      </w:r>
      <w:r w:rsidR="00B862CD" w:rsidRPr="00447B28">
        <w:rPr>
          <w:lang w:val="en-US"/>
        </w:rPr>
        <w:fldChar w:fldCharType="begin"/>
      </w:r>
      <w:r w:rsidRPr="00447B28">
        <w:rPr>
          <w:lang w:val="en-US"/>
        </w:rPr>
        <w:instrText xml:space="preserve"> REF _Ref114201064 \h </w:instrText>
      </w:r>
      <w:r w:rsidR="00D20621" w:rsidRPr="00B862CD">
        <w:rPr>
          <w:lang w:val="en-US"/>
        </w:rPr>
      </w:r>
      <w:r w:rsidR="00B862CD" w:rsidRPr="00447B28">
        <w:rPr>
          <w:lang w:val="en-US"/>
        </w:rPr>
        <w:fldChar w:fldCharType="separate"/>
      </w:r>
      <w:ins w:id="805" w:author="Marc Lohse" w:date="2009-11-27T15:53:00Z">
        <w:r w:rsidR="000B5EE4" w:rsidRPr="00447B28">
          <w:rPr>
            <w:lang w:val="en-US"/>
          </w:rPr>
          <w:t xml:space="preserve">Figure </w:t>
        </w:r>
        <w:r w:rsidR="000B5EE4">
          <w:rPr>
            <w:noProof/>
            <w:lang w:val="en-US"/>
          </w:rPr>
          <w:t>13</w:t>
        </w:r>
      </w:ins>
      <w:del w:id="806" w:author="Marc Lohse" w:date="2009-10-13T15:44:00Z">
        <w:r w:rsidRPr="00447B28" w:rsidDel="00876A7D">
          <w:rPr>
            <w:lang w:val="en-US"/>
          </w:rPr>
          <w:delText xml:space="preserve">Figure </w:delText>
        </w:r>
        <w:r w:rsidRPr="00447B28" w:rsidDel="00876A7D">
          <w:rPr>
            <w:noProof/>
            <w:lang w:val="en-US"/>
          </w:rPr>
          <w:delText>12</w:delText>
        </w:r>
      </w:del>
      <w:r w:rsidR="00B862CD" w:rsidRPr="00447B28">
        <w:rPr>
          <w:lang w:val="en-US"/>
        </w:rPr>
        <w:fldChar w:fldCharType="end"/>
      </w:r>
      <w:r w:rsidRPr="00447B28">
        <w:rPr>
          <w:lang w:val="en-US"/>
        </w:rPr>
        <w:t xml:space="preserve"> where the median shows a normal value while the data quality is severely affected. MA plots are available for all microarray types.</w:t>
      </w:r>
    </w:p>
    <w:p w:rsidR="00FB7E0A" w:rsidRPr="00447B28" w:rsidRDefault="00FB7E0A" w:rsidP="00FB7E0A">
      <w:pPr>
        <w:rPr>
          <w:lang w:val="en-US"/>
        </w:rPr>
      </w:pPr>
    </w:p>
    <w:p w:rsidR="00FB7E0A" w:rsidRPr="00447B28" w:rsidRDefault="00FB7E0A" w:rsidP="00FB7E0A">
      <w:pPr>
        <w:rPr>
          <w:lang w:val="en-US"/>
        </w:rPr>
      </w:pPr>
    </w:p>
    <w:p w:rsidR="00FB7E0A" w:rsidRPr="00447B28" w:rsidRDefault="00FB7E0A" w:rsidP="00FB7E0A">
      <w:pPr>
        <w:pStyle w:val="Heading3"/>
        <w:rPr>
          <w:lang w:val="en-US"/>
        </w:rPr>
      </w:pPr>
      <w:bookmarkStart w:id="807" w:name="_Ref116725942"/>
      <w:r w:rsidRPr="00447B28">
        <w:rPr>
          <w:lang w:val="en-US"/>
        </w:rPr>
        <w:t xml:space="preserve"> </w:t>
      </w:r>
      <w:bookmarkStart w:id="808" w:name="_Toc117067373"/>
      <w:bookmarkStart w:id="809" w:name="_Toc117070477"/>
      <w:r w:rsidRPr="00447B28">
        <w:rPr>
          <w:lang w:val="en-US"/>
        </w:rPr>
        <w:t>False color images of probe level model weights</w:t>
      </w:r>
      <w:bookmarkEnd w:id="807"/>
      <w:bookmarkEnd w:id="808"/>
      <w:bookmarkEnd w:id="809"/>
    </w:p>
    <w:p w:rsidR="00FB7E0A" w:rsidRPr="00447B28" w:rsidRDefault="00FB7E0A" w:rsidP="00FB7E0A">
      <w:pPr>
        <w:rPr>
          <w:lang w:val="en-US"/>
        </w:rPr>
      </w:pPr>
      <w:r w:rsidRPr="00447B28">
        <w:rPr>
          <w:lang w:val="en-US"/>
        </w:rPr>
        <w:t xml:space="preserve">A linear model is fitted (using RMA style, more later) to your probeset (i.e. your 11 probes), using the boundary, that the effect of all probes in each probeset is zero. </w:t>
      </w:r>
    </w:p>
    <w:p w:rsidR="00FB7E0A" w:rsidRPr="00447B28" w:rsidRDefault="00FB7E0A" w:rsidP="00FB7E0A">
      <w:pPr>
        <w:rPr>
          <w:lang w:val="en-US"/>
        </w:rPr>
      </w:pPr>
      <w:r w:rsidRPr="00447B28">
        <w:rPr>
          <w:lang w:val="en-US"/>
        </w:rPr>
        <w:t>Weights are attached to the different probes in each probeset, low weights are coloured in green (i.e. they were not important for the model), and high values in white.</w:t>
      </w:r>
    </w:p>
    <w:p w:rsidR="00FB7E0A" w:rsidRPr="00447B28" w:rsidRDefault="00FB7E0A" w:rsidP="00FB7E0A">
      <w:pPr>
        <w:rPr>
          <w:lang w:val="en-US"/>
        </w:rPr>
      </w:pPr>
    </w:p>
    <w:p w:rsidR="00FB7E0A" w:rsidRPr="00447B28" w:rsidRDefault="00B862CD" w:rsidP="00FB7E0A">
      <w:pPr>
        <w:keepNext/>
        <w:jc w:val="center"/>
        <w:rPr>
          <w:lang w:val="en-US"/>
        </w:rPr>
      </w:pPr>
      <w:r>
        <w:rPr>
          <w:noProof/>
          <w:lang w:val="en-US" w:eastAsia="en-US"/>
        </w:rPr>
        <w:pict>
          <v:oval id="_x0000_s1032" style="position:absolute;left:0;text-align:left;margin-left:284.65pt;margin-top:8pt;width:36pt;height:36pt;z-index:251654656;mso-wrap-edited:f" wrapcoords="7200 -1350 4500 -450 -1350 4050 -3150 13050 -900 20250 -900 21150 4950 25650 6300 25650 15750 25650 17100 25650 23400 20250 25650 13050 23850 4050 17550 0 13950 -1350 7200 -1350" filled="f" fillcolor="#3f80cd" strokecolor="red" strokeweight="3.5pt">
            <v:fill color2="#9bc1ff" o:detectmouseclick="t" focusposition="" focussize=",90" type="gradient">
              <o:fill v:ext="view" type="gradientUnscaled"/>
            </v:fill>
            <v:shadow on="t" opacity="22938f" mv:blur="38100f" offset="0"/>
            <v:textbox inset=",7.2pt,,7.2pt"/>
          </v:oval>
        </w:pict>
      </w:r>
      <w:r w:rsidR="00876A7D">
        <w:rPr>
          <w:noProof/>
          <w:lang w:val="en-US" w:eastAsia="en-US"/>
        </w:rPr>
        <w:drawing>
          <wp:inline distT="0" distB="0" distL="0" distR="0">
            <wp:extent cx="2751455" cy="2895600"/>
            <wp:effectExtent l="2540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srcRect/>
                    <a:stretch>
                      <a:fillRect/>
                    </a:stretch>
                  </pic:blipFill>
                  <pic:spPr bwMode="auto">
                    <a:xfrm>
                      <a:off x="0" y="0"/>
                      <a:ext cx="2751455" cy="2895600"/>
                    </a:xfrm>
                    <a:prstGeom prst="rect">
                      <a:avLst/>
                    </a:prstGeom>
                    <a:noFill/>
                    <a:ln w="9525">
                      <a:noFill/>
                      <a:miter lim="800000"/>
                      <a:headEnd/>
                      <a:tailEnd/>
                    </a:ln>
                  </pic:spPr>
                </pic:pic>
              </a:graphicData>
            </a:graphic>
          </wp:inline>
        </w:drawing>
      </w:r>
    </w:p>
    <w:p w:rsidR="00FB7E0A" w:rsidRPr="00447B28" w:rsidRDefault="00FB7E0A" w:rsidP="00FB7E0A">
      <w:pPr>
        <w:pStyle w:val="Caption"/>
        <w:jc w:val="center"/>
        <w:rPr>
          <w:lang w:val="en-US"/>
        </w:rPr>
      </w:pPr>
      <w:bookmarkStart w:id="810" w:name="_Ref114201272"/>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811" w:author="Marc Lohse" w:date="2010-03-09T16:50:00Z">
        <w:r w:rsidR="00665FDC">
          <w:rPr>
            <w:noProof/>
            <w:lang w:val="en-US"/>
          </w:rPr>
          <w:t>15</w:t>
        </w:r>
      </w:ins>
      <w:del w:id="812" w:author="Marc Lohse" w:date="2009-10-13T10:26:00Z">
        <w:r w:rsidRPr="00447B28" w:rsidDel="00D009FE">
          <w:rPr>
            <w:noProof/>
            <w:lang w:val="en-US"/>
          </w:rPr>
          <w:delText>13</w:delText>
        </w:r>
      </w:del>
      <w:r w:rsidR="00B862CD" w:rsidRPr="00447B28">
        <w:rPr>
          <w:lang w:val="en-US"/>
        </w:rPr>
        <w:fldChar w:fldCharType="end"/>
      </w:r>
      <w:bookmarkEnd w:id="810"/>
      <w:r w:rsidRPr="00447B28">
        <w:rPr>
          <w:lang w:val="en-US"/>
        </w:rPr>
        <w:t>: PLM weight image. Here a potential art</w:t>
      </w:r>
      <w:ins w:id="813" w:author="Marc Lohse" w:date="2009-10-13T10:46:00Z">
        <w:r>
          <w:rPr>
            <w:lang w:val="en-US"/>
          </w:rPr>
          <w:t>i</w:t>
        </w:r>
      </w:ins>
      <w:del w:id="814" w:author="Marc Lohse" w:date="2009-10-13T10:46:00Z">
        <w:r w:rsidRPr="00447B28" w:rsidDel="00736A03">
          <w:rPr>
            <w:lang w:val="en-US"/>
          </w:rPr>
          <w:delText>e</w:delText>
        </w:r>
      </w:del>
      <w:r w:rsidRPr="00447B28">
        <w:rPr>
          <w:lang w:val="en-US"/>
        </w:rPr>
        <w:t>fact is visible in the upper right corner.</w:t>
      </w:r>
    </w:p>
    <w:p w:rsidR="00FB7E0A" w:rsidRPr="00447B28" w:rsidDel="00736A03" w:rsidRDefault="00FB7E0A" w:rsidP="00FB7E0A">
      <w:pPr>
        <w:rPr>
          <w:del w:id="815" w:author="Marc Lohse" w:date="2009-10-13T10:46:00Z"/>
          <w:lang w:val="en-US"/>
        </w:rPr>
      </w:pPr>
      <w:r w:rsidRPr="00447B28">
        <w:rPr>
          <w:lang w:val="en-US"/>
        </w:rPr>
        <w:t>For some examples of probe level model (PLM) image plots showing different artefact have a look at:</w:t>
      </w:r>
      <w:ins w:id="816" w:author="Marc Lohse" w:date="2009-10-13T10:46:00Z">
        <w:r>
          <w:rPr>
            <w:lang w:val="en-US"/>
          </w:rPr>
          <w:t xml:space="preserve"> </w:t>
        </w:r>
      </w:ins>
    </w:p>
    <w:p w:rsidR="00FB7E0A" w:rsidRPr="00447B28" w:rsidRDefault="00B862CD" w:rsidP="00FB7E0A">
      <w:pPr>
        <w:rPr>
          <w:lang w:val="en-US"/>
        </w:rPr>
      </w:pPr>
      <w:hyperlink r:id="rId22" w:history="1">
        <w:r w:rsidR="00FB7E0A" w:rsidRPr="00447B28">
          <w:rPr>
            <w:rStyle w:val="Hyperlink"/>
            <w:lang w:val="en-US"/>
          </w:rPr>
          <w:t>http://plmimagegallery.bmbolstad.com/</w:t>
        </w:r>
      </w:hyperlink>
      <w:r w:rsidR="00FB7E0A" w:rsidRPr="00447B28">
        <w:rPr>
          <w:lang w:val="en-US"/>
        </w:rPr>
        <w:t xml:space="preserve">. The weights applied to each probe are </w:t>
      </w:r>
      <w:del w:id="817" w:author="Marc Lohse" w:date="2009-10-13T10:46:00Z">
        <w:r w:rsidR="00FB7E0A" w:rsidRPr="00447B28" w:rsidDel="00736A03">
          <w:rPr>
            <w:lang w:val="en-US"/>
          </w:rPr>
          <w:delText>visualised</w:delText>
        </w:r>
      </w:del>
      <w:ins w:id="818" w:author="Marc Lohse" w:date="2009-10-13T10:46:00Z">
        <w:r w:rsidR="00FB7E0A" w:rsidRPr="00447B28">
          <w:rPr>
            <w:lang w:val="en-US"/>
          </w:rPr>
          <w:t>visualized</w:t>
        </w:r>
      </w:ins>
      <w:r w:rsidR="00FB7E0A" w:rsidRPr="00447B28">
        <w:rPr>
          <w:lang w:val="en-US"/>
        </w:rPr>
        <w:t xml:space="preserve"> as pseudo chip images (see </w:t>
      </w:r>
      <w:r w:rsidRPr="00447B28">
        <w:rPr>
          <w:lang w:val="en-US"/>
        </w:rPr>
        <w:fldChar w:fldCharType="begin"/>
      </w:r>
      <w:r w:rsidR="00FB7E0A" w:rsidRPr="00447B28">
        <w:rPr>
          <w:lang w:val="en-US"/>
        </w:rPr>
        <w:instrText xml:space="preserve"> REF _Ref114201272 \h </w:instrText>
      </w:r>
      <w:r w:rsidR="00D20621" w:rsidRPr="00B862CD">
        <w:rPr>
          <w:lang w:val="en-US"/>
        </w:rPr>
      </w:r>
      <w:r w:rsidRPr="00447B28">
        <w:rPr>
          <w:lang w:val="en-US"/>
        </w:rPr>
        <w:fldChar w:fldCharType="separate"/>
      </w:r>
      <w:ins w:id="819" w:author="Marc Lohse" w:date="2009-11-27T15:53:00Z">
        <w:r w:rsidR="000B5EE4" w:rsidRPr="00447B28">
          <w:rPr>
            <w:lang w:val="en-US"/>
          </w:rPr>
          <w:t xml:space="preserve">Figure </w:t>
        </w:r>
        <w:r w:rsidR="000B5EE4">
          <w:rPr>
            <w:noProof/>
            <w:lang w:val="en-US"/>
          </w:rPr>
          <w:t>14</w:t>
        </w:r>
      </w:ins>
      <w:del w:id="820" w:author="Marc Lohse" w:date="2009-10-13T15:44:00Z">
        <w:r w:rsidR="00FB7E0A" w:rsidRPr="00447B28" w:rsidDel="00876A7D">
          <w:rPr>
            <w:lang w:val="en-US"/>
          </w:rPr>
          <w:delText xml:space="preserve">Figure </w:delText>
        </w:r>
        <w:r w:rsidR="00FB7E0A" w:rsidRPr="00447B28" w:rsidDel="00876A7D">
          <w:rPr>
            <w:noProof/>
            <w:lang w:val="en-US"/>
          </w:rPr>
          <w:delText>13</w:delText>
        </w:r>
      </w:del>
      <w:r w:rsidRPr="00447B28">
        <w:rPr>
          <w:lang w:val="en-US"/>
        </w:rPr>
        <w:fldChar w:fldCharType="end"/>
      </w:r>
      <w:r w:rsidR="00FB7E0A" w:rsidRPr="00447B28">
        <w:rPr>
          <w:lang w:val="en-US"/>
        </w:rPr>
        <w:t>). Areas on the chip that show consistently low probe weights might indicate technical problems cause e.g. by washing, dust on the chips or scanner malfunction. PLM-based analyses (pseudo images, NUSE and RLE, see next section) are only available for Affymetrix chips.</w:t>
      </w:r>
    </w:p>
    <w:p w:rsidR="00FB7E0A" w:rsidRPr="00447B28" w:rsidRDefault="00FB7E0A" w:rsidP="00FB7E0A">
      <w:pPr>
        <w:rPr>
          <w:lang w:val="en-US"/>
        </w:rPr>
      </w:pPr>
    </w:p>
    <w:p w:rsidR="00FB7E0A" w:rsidRPr="00447B28" w:rsidRDefault="00FB7E0A" w:rsidP="00FB7E0A">
      <w:pPr>
        <w:pStyle w:val="Heading3"/>
        <w:rPr>
          <w:lang w:val="en-US"/>
        </w:rPr>
      </w:pPr>
      <w:bookmarkStart w:id="821" w:name="_Toc117067374"/>
      <w:bookmarkStart w:id="822" w:name="_Toc117070478"/>
      <w:r w:rsidRPr="00447B28">
        <w:rPr>
          <w:lang w:val="en-US"/>
        </w:rPr>
        <w:t>Normalized unscaled standard error and relative logarithmic expression</w:t>
      </w:r>
      <w:bookmarkEnd w:id="821"/>
      <w:bookmarkEnd w:id="822"/>
    </w:p>
    <w:p w:rsidR="00FB7E0A" w:rsidRPr="00447B28" w:rsidRDefault="00FB7E0A" w:rsidP="00FB7E0A">
      <w:pPr>
        <w:rPr>
          <w:lang w:val="en-US"/>
        </w:rPr>
      </w:pPr>
      <w:r w:rsidRPr="00447B28">
        <w:rPr>
          <w:lang w:val="en-US"/>
        </w:rPr>
        <w:t>The normalized unscaled standard error (NUSE)  plots show the standard error estimates of probe level models for each probeset standardized across all chips so that the median standard error for each probeset is 1. The NUSE plot visualizes the distribution of the standard errors for each individual chip. Chips showing a consistently increased standard error are probably of lower quality. The relative logarithmic expression (RLE) is computed by comparing the logarithmic expression of each probeset on each chip to the median expression of this probeset across all chips. According to the assumption that most of the genes are not differentially expressed under a given treatment, the median RLE value should be zero. Individual arrays showing a deviation of the median from the zero line and/or increased spread on a box plot of the RLE values are presumably of low quality.</w:t>
      </w:r>
    </w:p>
    <w:p w:rsidR="00FB7E0A" w:rsidRPr="00447B28" w:rsidRDefault="00FB7E0A" w:rsidP="00FB7E0A">
      <w:pPr>
        <w:rPr>
          <w:highlight w:val="yellow"/>
          <w:lang w:val="en-US"/>
        </w:rPr>
      </w:pPr>
    </w:p>
    <w:p w:rsidR="00FB7E0A" w:rsidRPr="00447B28" w:rsidRDefault="00876A7D" w:rsidP="00FB7E0A">
      <w:pPr>
        <w:keepNext/>
        <w:jc w:val="center"/>
        <w:rPr>
          <w:lang w:val="en-US"/>
        </w:rPr>
      </w:pPr>
      <w:r>
        <w:rPr>
          <w:noProof/>
          <w:lang w:val="en-US" w:eastAsia="en-US"/>
        </w:rPr>
        <w:drawing>
          <wp:inline distT="0" distB="0" distL="0" distR="0">
            <wp:extent cx="4784026" cy="2032000"/>
            <wp:effectExtent l="6096" t="0" r="2223" b="0"/>
            <wp:docPr id="37" name="O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3137" cy="2032000"/>
                      <a:chOff x="4284663" y="1549400"/>
                      <a:chExt cx="4783137" cy="2032000"/>
                    </a:xfrm>
                  </a:grpSpPr>
                  <a:pic>
                    <a:nvPicPr>
                      <a:cNvPr id="32785" name="Picture 27" descr="tmp36841robin_nuse.png"/>
                      <a:cNvPicPr>
                        <a:picLocks noChangeAspect="1"/>
                      </a:cNvPicPr>
                    </a:nvPicPr>
                    <a:blipFill>
                      <a:blip r:embed="rId23"/>
                      <a:srcRect t="5292" b="31216"/>
                      <a:stretch>
                        <a:fillRect/>
                      </a:stretch>
                    </a:blipFill>
                    <a:spPr bwMode="auto">
                      <a:xfrm>
                        <a:off x="6740525" y="1549400"/>
                        <a:ext cx="2327275" cy="2032000"/>
                      </a:xfrm>
                      <a:prstGeom prst="rect">
                        <a:avLst/>
                      </a:prstGeom>
                      <a:noFill/>
                      <a:ln w="9525">
                        <a:noFill/>
                        <a:miter lim="800000"/>
                        <a:headEnd/>
                        <a:tailEnd/>
                      </a:ln>
                    </a:spPr>
                  </a:pic>
                  <a:pic>
                    <a:nvPicPr>
                      <a:cNvPr id="32786" name="Picture 28" descr="tmp36841robin_rle.png"/>
                      <a:cNvPicPr>
                        <a:picLocks noChangeAspect="1"/>
                      </a:cNvPicPr>
                    </a:nvPicPr>
                    <a:blipFill>
                      <a:blip r:embed="rId24"/>
                      <a:srcRect t="5820" b="30952"/>
                      <a:stretch>
                        <a:fillRect/>
                      </a:stretch>
                    </a:blipFill>
                    <a:spPr bwMode="auto">
                      <a:xfrm>
                        <a:off x="4284663" y="1557338"/>
                        <a:ext cx="2328862" cy="2024062"/>
                      </a:xfrm>
                      <a:prstGeom prst="rect">
                        <a:avLst/>
                      </a:prstGeom>
                      <a:noFill/>
                      <a:ln w="9525">
                        <a:noFill/>
                        <a:miter lim="800000"/>
                        <a:headEnd/>
                        <a:tailEnd/>
                      </a:ln>
                    </a:spPr>
                  </a:pic>
                  <a:sp>
                    <a:nvSpPr>
                      <a:cNvPr id="32787" name="TextBox 29"/>
                      <a:cNvSpPr txBox="1">
                        <a:spLocks noChangeArrowheads="1"/>
                      </a:cNvSpPr>
                    </a:nvSpPr>
                    <a:spPr bwMode="auto">
                      <a:xfrm>
                        <a:off x="7602538" y="1600200"/>
                        <a:ext cx="754062" cy="338138"/>
                      </a:xfrm>
                      <a:prstGeom prst="rect">
                        <a:avLst/>
                      </a:prstGeom>
                      <a:noFill/>
                      <a:ln w="9525">
                        <a:noFill/>
                        <a:miter lim="800000"/>
                        <a:headEnd/>
                        <a:tailEnd/>
                      </a:ln>
                    </a:spPr>
                    <a:txSp>
                      <a:txBody>
                        <a:bodyPr wrap="none">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en-GB" sz="1600">
                              <a:latin typeface="Calibri" charset="0"/>
                              <a:ea typeface="Arial" charset="0"/>
                              <a:cs typeface="Arial" charset="0"/>
                            </a:rPr>
                            <a:t>NUSE</a:t>
                          </a:r>
                        </a:p>
                      </a:txBody>
                      <a:useSpRect/>
                    </a:txSp>
                  </a:sp>
                  <a:sp>
                    <a:nvSpPr>
                      <a:cNvPr id="32788" name="TextBox 30"/>
                      <a:cNvSpPr txBox="1">
                        <a:spLocks noChangeArrowheads="1"/>
                      </a:cNvSpPr>
                    </a:nvSpPr>
                    <a:spPr bwMode="auto">
                      <a:xfrm>
                        <a:off x="5226050" y="1600200"/>
                        <a:ext cx="582613" cy="338138"/>
                      </a:xfrm>
                      <a:prstGeom prst="rect">
                        <a:avLst/>
                      </a:prstGeom>
                      <a:noFill/>
                      <a:ln w="9525">
                        <a:noFill/>
                        <a:miter lim="800000"/>
                        <a:headEnd/>
                        <a:tailEnd/>
                      </a:ln>
                    </a:spPr>
                    <a:txSp>
                      <a:txBody>
                        <a:bodyPr wrap="none">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en-GB" sz="1600">
                              <a:latin typeface="Calibri" charset="0"/>
                              <a:ea typeface="Arial" charset="0"/>
                              <a:cs typeface="Arial" charset="0"/>
                            </a:rPr>
                            <a:t>RLE</a:t>
                          </a:r>
                        </a:p>
                      </a:txBody>
                      <a:useSpRect/>
                    </a:txSp>
                  </a:sp>
                  <a:sp>
                    <a:nvSpPr>
                      <a:cNvPr id="32" name="Oval 31"/>
                      <a:cNvSpPr/>
                    </a:nvSpPr>
                    <a:spPr>
                      <a:xfrm>
                        <a:off x="8348663" y="2486025"/>
                        <a:ext cx="609600" cy="849313"/>
                      </a:xfrm>
                      <a:prstGeom prst="ellipse">
                        <a:avLst/>
                      </a:prstGeom>
                      <a:noFill/>
                      <a:ln w="38100" cap="flat" cmpd="sng" algn="ctr">
                        <a:solidFill>
                          <a:srgbClr val="FF0000"/>
                        </a:solidFill>
                        <a:prstDash val="solid"/>
                        <a:round/>
                        <a:headEnd type="none" w="med" len="med"/>
                        <a:tailEnd type="none" w="med" len="med"/>
                      </a:ln>
                      <a:effectLst/>
                    </a:spPr>
                    <a:txSp>
                      <a:txBody>
                        <a:bodyPr anchor="ctr"/>
                        <a:lstStyle>
                          <a:defPPr>
                            <a:defRPr lang="de-DE"/>
                          </a:defPPr>
                          <a:lvl1pPr algn="l" defTabSz="457200" rtl="0" fontAlgn="base">
                            <a:spcBef>
                              <a:spcPct val="0"/>
                            </a:spcBef>
                            <a:spcAft>
                              <a:spcPct val="0"/>
                            </a:spcAft>
                            <a:defRPr kern="1200">
                              <a:solidFill>
                                <a:schemeClr val="lt1"/>
                              </a:solidFill>
                              <a:latin typeface="+mn-lt"/>
                              <a:ea typeface="+mn-ea"/>
                              <a:cs typeface="+mn-cs"/>
                            </a:defRPr>
                          </a:lvl1pPr>
                          <a:lvl2pPr marL="457200" algn="l" defTabSz="457200" rtl="0" fontAlgn="base">
                            <a:spcBef>
                              <a:spcPct val="0"/>
                            </a:spcBef>
                            <a:spcAft>
                              <a:spcPct val="0"/>
                            </a:spcAft>
                            <a:defRPr kern="1200">
                              <a:solidFill>
                                <a:schemeClr val="lt1"/>
                              </a:solidFill>
                              <a:latin typeface="+mn-lt"/>
                              <a:ea typeface="+mn-ea"/>
                              <a:cs typeface="+mn-cs"/>
                            </a:defRPr>
                          </a:lvl2pPr>
                          <a:lvl3pPr marL="914400" algn="l" defTabSz="457200" rtl="0" fontAlgn="base">
                            <a:spcBef>
                              <a:spcPct val="0"/>
                            </a:spcBef>
                            <a:spcAft>
                              <a:spcPct val="0"/>
                            </a:spcAft>
                            <a:defRPr kern="1200">
                              <a:solidFill>
                                <a:schemeClr val="lt1"/>
                              </a:solidFill>
                              <a:latin typeface="+mn-lt"/>
                              <a:ea typeface="+mn-ea"/>
                              <a:cs typeface="+mn-cs"/>
                            </a:defRPr>
                          </a:lvl3pPr>
                          <a:lvl4pPr marL="1371600" algn="l" defTabSz="457200" rtl="0" fontAlgn="base">
                            <a:spcBef>
                              <a:spcPct val="0"/>
                            </a:spcBef>
                            <a:spcAft>
                              <a:spcPct val="0"/>
                            </a:spcAft>
                            <a:defRPr kern="1200">
                              <a:solidFill>
                                <a:schemeClr val="lt1"/>
                              </a:solidFill>
                              <a:latin typeface="+mn-lt"/>
                              <a:ea typeface="+mn-ea"/>
                              <a:cs typeface="+mn-cs"/>
                            </a:defRPr>
                          </a:lvl4pPr>
                          <a:lvl5pPr marL="1828800" algn="l" defTabSz="457200" rtl="0" fontAlgn="base">
                            <a:spcBef>
                              <a:spcPct val="0"/>
                            </a:spcBef>
                            <a:spcAft>
                              <a:spcPct val="0"/>
                            </a:spcAft>
                            <a:defRPr kern="1200">
                              <a:solidFill>
                                <a:schemeClr val="lt1"/>
                              </a:solidFill>
                              <a:latin typeface="+mn-lt"/>
                              <a:ea typeface="+mn-ea"/>
                              <a:cs typeface="+mn-cs"/>
                            </a:defRPr>
                          </a:lvl5pPr>
                          <a:lvl6pPr marL="2286000" algn="l" defTabSz="457200" rtl="0" eaLnBrk="1" latinLnBrk="0" hangingPunct="1">
                            <a:defRPr kern="1200">
                              <a:solidFill>
                                <a:schemeClr val="lt1"/>
                              </a:solidFill>
                              <a:latin typeface="+mn-lt"/>
                              <a:ea typeface="+mn-ea"/>
                              <a:cs typeface="+mn-cs"/>
                            </a:defRPr>
                          </a:lvl6pPr>
                          <a:lvl7pPr marL="2743200" algn="l" defTabSz="457200" rtl="0" eaLnBrk="1" latinLnBrk="0" hangingPunct="1">
                            <a:defRPr kern="1200">
                              <a:solidFill>
                                <a:schemeClr val="lt1"/>
                              </a:solidFill>
                              <a:latin typeface="+mn-lt"/>
                              <a:ea typeface="+mn-ea"/>
                              <a:cs typeface="+mn-cs"/>
                            </a:defRPr>
                          </a:lvl7pPr>
                          <a:lvl8pPr marL="3200400" algn="l" defTabSz="457200" rtl="0" eaLnBrk="1" latinLnBrk="0" hangingPunct="1">
                            <a:defRPr kern="1200">
                              <a:solidFill>
                                <a:schemeClr val="lt1"/>
                              </a:solidFill>
                              <a:latin typeface="+mn-lt"/>
                              <a:ea typeface="+mn-ea"/>
                              <a:cs typeface="+mn-cs"/>
                            </a:defRPr>
                          </a:lvl8pPr>
                          <a:lvl9pPr marL="3657600" algn="l" defTabSz="4572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GB"/>
                        </a:p>
                      </a:txBody>
                      <a:useSpRect/>
                    </a:txSp>
                    <a:style>
                      <a:lnRef idx="1">
                        <a:schemeClr val="accent1"/>
                      </a:lnRef>
                      <a:fillRef idx="3">
                        <a:schemeClr val="accent1"/>
                      </a:fillRef>
                      <a:effectRef idx="2">
                        <a:schemeClr val="accent1"/>
                      </a:effectRef>
                      <a:fontRef idx="minor">
                        <a:schemeClr val="lt1"/>
                      </a:fontRef>
                    </a:style>
                  </a:sp>
                  <a:sp>
                    <a:nvSpPr>
                      <a:cNvPr id="33" name="Oval 32"/>
                      <a:cNvSpPr/>
                    </a:nvSpPr>
                    <a:spPr>
                      <a:xfrm>
                        <a:off x="5884863" y="2122488"/>
                        <a:ext cx="609600" cy="849312"/>
                      </a:xfrm>
                      <a:prstGeom prst="ellipse">
                        <a:avLst/>
                      </a:prstGeom>
                      <a:noFill/>
                      <a:ln w="38100" cap="flat" cmpd="sng" algn="ctr">
                        <a:solidFill>
                          <a:srgbClr val="FF0000"/>
                        </a:solidFill>
                        <a:prstDash val="solid"/>
                        <a:round/>
                        <a:headEnd type="none" w="med" len="med"/>
                        <a:tailEnd type="none" w="med" len="med"/>
                      </a:ln>
                      <a:effectLst/>
                    </a:spPr>
                    <a:txSp>
                      <a:txBody>
                        <a:bodyPr anchor="ctr"/>
                        <a:lstStyle>
                          <a:defPPr>
                            <a:defRPr lang="de-DE"/>
                          </a:defPPr>
                          <a:lvl1pPr algn="l" defTabSz="457200" rtl="0" fontAlgn="base">
                            <a:spcBef>
                              <a:spcPct val="0"/>
                            </a:spcBef>
                            <a:spcAft>
                              <a:spcPct val="0"/>
                            </a:spcAft>
                            <a:defRPr kern="1200">
                              <a:solidFill>
                                <a:schemeClr val="lt1"/>
                              </a:solidFill>
                              <a:latin typeface="+mn-lt"/>
                              <a:ea typeface="+mn-ea"/>
                              <a:cs typeface="+mn-cs"/>
                            </a:defRPr>
                          </a:lvl1pPr>
                          <a:lvl2pPr marL="457200" algn="l" defTabSz="457200" rtl="0" fontAlgn="base">
                            <a:spcBef>
                              <a:spcPct val="0"/>
                            </a:spcBef>
                            <a:spcAft>
                              <a:spcPct val="0"/>
                            </a:spcAft>
                            <a:defRPr kern="1200">
                              <a:solidFill>
                                <a:schemeClr val="lt1"/>
                              </a:solidFill>
                              <a:latin typeface="+mn-lt"/>
                              <a:ea typeface="+mn-ea"/>
                              <a:cs typeface="+mn-cs"/>
                            </a:defRPr>
                          </a:lvl2pPr>
                          <a:lvl3pPr marL="914400" algn="l" defTabSz="457200" rtl="0" fontAlgn="base">
                            <a:spcBef>
                              <a:spcPct val="0"/>
                            </a:spcBef>
                            <a:spcAft>
                              <a:spcPct val="0"/>
                            </a:spcAft>
                            <a:defRPr kern="1200">
                              <a:solidFill>
                                <a:schemeClr val="lt1"/>
                              </a:solidFill>
                              <a:latin typeface="+mn-lt"/>
                              <a:ea typeface="+mn-ea"/>
                              <a:cs typeface="+mn-cs"/>
                            </a:defRPr>
                          </a:lvl3pPr>
                          <a:lvl4pPr marL="1371600" algn="l" defTabSz="457200" rtl="0" fontAlgn="base">
                            <a:spcBef>
                              <a:spcPct val="0"/>
                            </a:spcBef>
                            <a:spcAft>
                              <a:spcPct val="0"/>
                            </a:spcAft>
                            <a:defRPr kern="1200">
                              <a:solidFill>
                                <a:schemeClr val="lt1"/>
                              </a:solidFill>
                              <a:latin typeface="+mn-lt"/>
                              <a:ea typeface="+mn-ea"/>
                              <a:cs typeface="+mn-cs"/>
                            </a:defRPr>
                          </a:lvl4pPr>
                          <a:lvl5pPr marL="1828800" algn="l" defTabSz="457200" rtl="0" fontAlgn="base">
                            <a:spcBef>
                              <a:spcPct val="0"/>
                            </a:spcBef>
                            <a:spcAft>
                              <a:spcPct val="0"/>
                            </a:spcAft>
                            <a:defRPr kern="1200">
                              <a:solidFill>
                                <a:schemeClr val="lt1"/>
                              </a:solidFill>
                              <a:latin typeface="+mn-lt"/>
                              <a:ea typeface="+mn-ea"/>
                              <a:cs typeface="+mn-cs"/>
                            </a:defRPr>
                          </a:lvl5pPr>
                          <a:lvl6pPr marL="2286000" algn="l" defTabSz="457200" rtl="0" eaLnBrk="1" latinLnBrk="0" hangingPunct="1">
                            <a:defRPr kern="1200">
                              <a:solidFill>
                                <a:schemeClr val="lt1"/>
                              </a:solidFill>
                              <a:latin typeface="+mn-lt"/>
                              <a:ea typeface="+mn-ea"/>
                              <a:cs typeface="+mn-cs"/>
                            </a:defRPr>
                          </a:lvl6pPr>
                          <a:lvl7pPr marL="2743200" algn="l" defTabSz="457200" rtl="0" eaLnBrk="1" latinLnBrk="0" hangingPunct="1">
                            <a:defRPr kern="1200">
                              <a:solidFill>
                                <a:schemeClr val="lt1"/>
                              </a:solidFill>
                              <a:latin typeface="+mn-lt"/>
                              <a:ea typeface="+mn-ea"/>
                              <a:cs typeface="+mn-cs"/>
                            </a:defRPr>
                          </a:lvl7pPr>
                          <a:lvl8pPr marL="3200400" algn="l" defTabSz="457200" rtl="0" eaLnBrk="1" latinLnBrk="0" hangingPunct="1">
                            <a:defRPr kern="1200">
                              <a:solidFill>
                                <a:schemeClr val="lt1"/>
                              </a:solidFill>
                              <a:latin typeface="+mn-lt"/>
                              <a:ea typeface="+mn-ea"/>
                              <a:cs typeface="+mn-cs"/>
                            </a:defRPr>
                          </a:lvl8pPr>
                          <a:lvl9pPr marL="3657600" algn="l" defTabSz="457200" rtl="0" eaLnBrk="1" latinLnBrk="0" hangingPunct="1">
                            <a:defRPr kern="1200">
                              <a:solidFill>
                                <a:schemeClr val="lt1"/>
                              </a:solidFill>
                              <a:latin typeface="+mn-lt"/>
                              <a:ea typeface="+mn-ea"/>
                              <a:cs typeface="+mn-cs"/>
                            </a:defRPr>
                          </a:lvl9pPr>
                        </a:lstStyle>
                        <a:p>
                          <a:pPr algn="ctr" fontAlgn="auto">
                            <a:spcBef>
                              <a:spcPts val="0"/>
                            </a:spcBef>
                            <a:spcAft>
                              <a:spcPts val="0"/>
                            </a:spcAft>
                            <a:defRPr/>
                          </a:pPr>
                          <a:endParaRPr lang="en-GB"/>
                        </a:p>
                      </a:txBody>
                      <a:useSpRect/>
                    </a:txSp>
                    <a:style>
                      <a:lnRef idx="1">
                        <a:schemeClr val="accent1"/>
                      </a:lnRef>
                      <a:fillRef idx="3">
                        <a:schemeClr val="accent1"/>
                      </a:fillRef>
                      <a:effectRef idx="2">
                        <a:schemeClr val="accent1"/>
                      </a:effectRef>
                      <a:fontRef idx="minor">
                        <a:schemeClr val="lt1"/>
                      </a:fontRef>
                    </a:style>
                  </a:sp>
                </lc:lockedCanvas>
              </a:graphicData>
            </a:graphic>
          </wp:inline>
        </w:drawing>
      </w:r>
    </w:p>
    <w:p w:rsidR="00FB7E0A" w:rsidRPr="00447B28" w:rsidRDefault="00FB7E0A" w:rsidP="00FB7E0A">
      <w:pPr>
        <w:pStyle w:val="Caption"/>
        <w:jc w:val="center"/>
        <w:rPr>
          <w:lang w:val="en-US"/>
        </w:rPr>
      </w:pPr>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823" w:author="Marc Lohse" w:date="2010-03-09T16:50:00Z">
        <w:r w:rsidR="00665FDC">
          <w:rPr>
            <w:noProof/>
            <w:lang w:val="en-US"/>
          </w:rPr>
          <w:t>16</w:t>
        </w:r>
      </w:ins>
      <w:del w:id="824" w:author="Marc Lohse" w:date="2009-10-13T10:26:00Z">
        <w:r w:rsidRPr="00447B28" w:rsidDel="00D009FE">
          <w:rPr>
            <w:noProof/>
            <w:lang w:val="en-US"/>
          </w:rPr>
          <w:delText>14</w:delText>
        </w:r>
      </w:del>
      <w:r w:rsidR="00B862CD" w:rsidRPr="00447B28">
        <w:rPr>
          <w:lang w:val="en-US"/>
        </w:rPr>
        <w:fldChar w:fldCharType="end"/>
      </w:r>
      <w:r w:rsidRPr="00447B28">
        <w:rPr>
          <w:lang w:val="en-US"/>
        </w:rPr>
        <w:t>: Relative logarithmic expression and normalized unscaled standard error plots. Note the two arrays that are consistently showing low quality behaviour across both plots</w:t>
      </w:r>
    </w:p>
    <w:p w:rsidR="00FB7E0A" w:rsidRPr="00447B28" w:rsidRDefault="00FB7E0A" w:rsidP="00FB7E0A">
      <w:pPr>
        <w:rPr>
          <w:lang w:val="en-US"/>
        </w:rPr>
      </w:pPr>
    </w:p>
    <w:p w:rsidR="00FB7E0A" w:rsidRPr="00447B28" w:rsidRDefault="00FB7E0A" w:rsidP="00FB7E0A">
      <w:pPr>
        <w:rPr>
          <w:b/>
          <w:lang w:val="en-US"/>
        </w:rPr>
      </w:pPr>
    </w:p>
    <w:p w:rsidR="00FB7E0A" w:rsidRPr="00447B28" w:rsidRDefault="00FB7E0A" w:rsidP="00FB7E0A">
      <w:pPr>
        <w:pStyle w:val="Heading3"/>
        <w:rPr>
          <w:lang w:val="en-US"/>
        </w:rPr>
      </w:pPr>
      <w:bookmarkStart w:id="825" w:name="_Ref116725823"/>
      <w:bookmarkStart w:id="826" w:name="_Toc117067375"/>
      <w:bookmarkStart w:id="827" w:name="_Toc117070479"/>
      <w:r w:rsidRPr="00447B28">
        <w:rPr>
          <w:lang w:val="en-US"/>
        </w:rPr>
        <w:t>RNA degradation</w:t>
      </w:r>
      <w:bookmarkEnd w:id="825"/>
      <w:bookmarkEnd w:id="826"/>
      <w:bookmarkEnd w:id="827"/>
    </w:p>
    <w:p w:rsidR="00FB7E0A" w:rsidRPr="00447B28" w:rsidRDefault="00FB7E0A" w:rsidP="00FB7E0A">
      <w:pPr>
        <w:rPr>
          <w:lang w:val="en-US"/>
        </w:rPr>
      </w:pPr>
      <w:r w:rsidRPr="00447B28">
        <w:rPr>
          <w:lang w:val="en-US"/>
        </w:rPr>
        <w:t xml:space="preserve">In each probeset the probes are ordered directionally from the 5’ to the 3’ end. Average probe intensities are plotted by probe number. The resulting plot visualizes the global RNA degradation state of the samples used. Generally, RNA degradation is more active at the 5’ terminus  - signal intensities of the probes closer to this terminus are accordingly lower. If the slope of the probe intensity curve is exceeding a certain threshold value or the slopes of individual chips are deviating from the median by more than 10% Robin issues a warning (see </w:t>
      </w:r>
      <w:r w:rsidR="00B862CD" w:rsidRPr="00447B28">
        <w:rPr>
          <w:lang w:val="en-US"/>
        </w:rPr>
        <w:fldChar w:fldCharType="begin"/>
      </w:r>
      <w:r w:rsidRPr="00447B28">
        <w:rPr>
          <w:lang w:val="en-US"/>
        </w:rPr>
        <w:instrText xml:space="preserve"> REF _Ref96498863 \h </w:instrText>
      </w:r>
      <w:r w:rsidR="00D20621" w:rsidRPr="00B862CD">
        <w:rPr>
          <w:lang w:val="en-US"/>
        </w:rPr>
      </w:r>
      <w:r w:rsidR="00B862CD" w:rsidRPr="00447B28">
        <w:rPr>
          <w:lang w:val="en-US"/>
        </w:rPr>
        <w:fldChar w:fldCharType="separate"/>
      </w:r>
      <w:ins w:id="828" w:author="Marc Lohse" w:date="2009-11-27T15:53:00Z">
        <w:r w:rsidR="000B5EE4" w:rsidRPr="00447B28">
          <w:rPr>
            <w:lang w:val="en-US"/>
          </w:rPr>
          <w:t xml:space="preserve">Figure </w:t>
        </w:r>
        <w:r w:rsidR="000B5EE4">
          <w:rPr>
            <w:noProof/>
            <w:lang w:val="en-US"/>
          </w:rPr>
          <w:t>16</w:t>
        </w:r>
      </w:ins>
      <w:del w:id="829" w:author="Marc Lohse" w:date="2009-10-13T15:44:00Z">
        <w:r w:rsidRPr="00447B28" w:rsidDel="00876A7D">
          <w:rPr>
            <w:lang w:val="en-US"/>
          </w:rPr>
          <w:delText xml:space="preserve">Figure </w:delText>
        </w:r>
        <w:r w:rsidRPr="00447B28" w:rsidDel="00876A7D">
          <w:rPr>
            <w:noProof/>
            <w:lang w:val="en-US"/>
          </w:rPr>
          <w:delText>15</w:delText>
        </w:r>
      </w:del>
      <w:r w:rsidR="00B862CD" w:rsidRPr="00447B28">
        <w:rPr>
          <w:lang w:val="en-US"/>
        </w:rPr>
        <w:fldChar w:fldCharType="end"/>
      </w:r>
      <w:r w:rsidRPr="00447B28">
        <w:rPr>
          <w:lang w:val="en-US"/>
        </w:rPr>
        <w:t xml:space="preserve"> ). As this kind of analysis relies on </w:t>
      </w:r>
      <w:ins w:id="830" w:author="Marc Lohse" w:date="2009-10-13T10:46:00Z">
        <w:r w:rsidRPr="00447B28">
          <w:rPr>
            <w:lang w:val="en-US"/>
          </w:rPr>
          <w:t>probeset</w:t>
        </w:r>
      </w:ins>
      <w:ins w:id="831" w:author="Marc Lohse" w:date="2009-10-13T10:47:00Z">
        <w:r>
          <w:rPr>
            <w:lang w:val="en-US"/>
          </w:rPr>
          <w:t>s</w:t>
        </w:r>
      </w:ins>
      <w:r w:rsidRPr="00447B28">
        <w:rPr>
          <w:lang w:val="en-US"/>
        </w:rPr>
        <w:t xml:space="preserve"> consisting of more than one probe, it is only available for Affymetrix arrays.</w:t>
      </w:r>
    </w:p>
    <w:p w:rsidR="00FB7E0A" w:rsidRPr="00447B28" w:rsidRDefault="00876A7D" w:rsidP="00FB7E0A">
      <w:pPr>
        <w:keepNext/>
        <w:jc w:val="center"/>
        <w:rPr>
          <w:lang w:val="en-US"/>
        </w:rPr>
      </w:pPr>
      <w:r>
        <w:rPr>
          <w:noProof/>
          <w:lang w:val="en-US" w:eastAsia="en-US"/>
        </w:rPr>
        <w:drawing>
          <wp:inline distT="0" distB="0" distL="0" distR="0">
            <wp:extent cx="3600704" cy="3352800"/>
            <wp:effectExtent l="6096" t="0" r="0" b="0"/>
            <wp:docPr id="38" name="O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603625" cy="3352800"/>
                      <a:chOff x="5006975" y="1066800"/>
                      <a:chExt cx="3603625" cy="3352800"/>
                    </a:xfrm>
                  </a:grpSpPr>
                  <a:pic>
                    <a:nvPicPr>
                      <a:cNvPr id="30722" name="Picture 26" descr="rnaDeg.png"/>
                      <a:cNvPicPr>
                        <a:picLocks noChangeAspect="1"/>
                      </a:cNvPicPr>
                    </a:nvPicPr>
                    <a:blipFill>
                      <a:blip r:embed="rId25"/>
                      <a:srcRect/>
                      <a:stretch>
                        <a:fillRect/>
                      </a:stretch>
                    </a:blipFill>
                    <a:spPr bwMode="auto">
                      <a:xfrm>
                        <a:off x="5006975" y="1066800"/>
                        <a:ext cx="3352800" cy="3352800"/>
                      </a:xfrm>
                      <a:prstGeom prst="rect">
                        <a:avLst/>
                      </a:prstGeom>
                      <a:noFill/>
                      <a:ln w="9525">
                        <a:noFill/>
                        <a:miter lim="800000"/>
                        <a:headEnd/>
                        <a:tailEnd/>
                      </a:ln>
                    </a:spPr>
                  </a:pic>
                  <a:cxnSp>
                    <a:nvCxnSpPr>
                      <a:cNvPr id="32" name="Straight Arrow Connector 31"/>
                      <a:cNvCxnSpPr/>
                    </a:nvCxnSpPr>
                    <a:spPr>
                      <a:xfrm rot="10800000">
                        <a:off x="7772400" y="1905000"/>
                        <a:ext cx="511175" cy="188913"/>
                      </a:xfrm>
                      <a:prstGeom prst="straightConnector1">
                        <a:avLst/>
                      </a:prstGeom>
                      <a:ln>
                        <a:solidFill>
                          <a:srgbClr val="FF0000"/>
                        </a:solidFill>
                        <a:tailEnd type="arrow"/>
                      </a:ln>
                      <a:effectLst/>
                    </a:spPr>
                    <a:style>
                      <a:lnRef idx="2">
                        <a:schemeClr val="accent1"/>
                      </a:lnRef>
                      <a:fillRef idx="0">
                        <a:schemeClr val="accent1"/>
                      </a:fillRef>
                      <a:effectRef idx="1">
                        <a:schemeClr val="accent1"/>
                      </a:effectRef>
                      <a:fontRef idx="minor">
                        <a:schemeClr val="tx1"/>
                      </a:fontRef>
                    </a:style>
                  </a:cxnSp>
                  <a:sp>
                    <a:nvSpPr>
                      <a:cNvPr id="30742" name="TextBox 32"/>
                      <a:cNvSpPr txBox="1">
                        <a:spLocks noChangeArrowheads="1"/>
                      </a:cNvSpPr>
                    </a:nvSpPr>
                    <a:spPr bwMode="auto">
                      <a:xfrm>
                        <a:off x="8255000" y="1654175"/>
                        <a:ext cx="355600" cy="708025"/>
                      </a:xfrm>
                      <a:prstGeom prst="rect">
                        <a:avLst/>
                      </a:prstGeom>
                      <a:noFill/>
                      <a:ln w="9525">
                        <a:noFill/>
                        <a:miter lim="800000"/>
                        <a:headEnd/>
                        <a:tailEnd/>
                      </a:ln>
                    </a:spPr>
                    <a:txSp>
                      <a:txBody>
                        <a:bodyPr wrap="none">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en-GB" sz="4000" b="1">
                              <a:solidFill>
                                <a:srgbClr val="FF0000"/>
                              </a:solidFill>
                              <a:latin typeface="Calibri" charset="0"/>
                              <a:ea typeface="Arial" charset="0"/>
                              <a:cs typeface="Arial" charset="0"/>
                            </a:rPr>
                            <a:t>!</a:t>
                          </a:r>
                        </a:p>
                      </a:txBody>
                      <a:useSpRect/>
                    </a:txSp>
                  </a:sp>
                  <a:cxnSp>
                    <a:nvCxnSpPr>
                      <a:cNvPr id="35" name="Straight Arrow Connector 34"/>
                      <a:cNvCxnSpPr/>
                    </a:nvCxnSpPr>
                    <a:spPr>
                      <a:xfrm rot="10800000" flipH="1" flipV="1">
                        <a:off x="7032625" y="1639888"/>
                        <a:ext cx="511175" cy="188912"/>
                      </a:xfrm>
                      <a:prstGeom prst="straightConnector1">
                        <a:avLst/>
                      </a:prstGeom>
                      <a:ln>
                        <a:solidFill>
                          <a:srgbClr val="FF0000"/>
                        </a:solidFill>
                        <a:tailEnd type="arrow"/>
                      </a:ln>
                      <a:effectLst/>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FB7E0A" w:rsidRPr="00447B28" w:rsidRDefault="00FB7E0A" w:rsidP="00FB7E0A">
      <w:pPr>
        <w:pStyle w:val="Caption"/>
        <w:jc w:val="center"/>
        <w:rPr>
          <w:lang w:val="en-US"/>
        </w:rPr>
      </w:pPr>
      <w:bookmarkStart w:id="832" w:name="_Ref96498863"/>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833" w:author="Marc Lohse" w:date="2010-03-09T16:50:00Z">
        <w:r w:rsidR="00665FDC">
          <w:rPr>
            <w:noProof/>
            <w:lang w:val="en-US"/>
          </w:rPr>
          <w:t>17</w:t>
        </w:r>
      </w:ins>
      <w:r w:rsidR="00B862CD" w:rsidRPr="00447B28">
        <w:rPr>
          <w:lang w:val="en-US"/>
        </w:rPr>
        <w:fldChar w:fldCharType="end"/>
      </w:r>
      <w:bookmarkEnd w:id="832"/>
      <w:r w:rsidRPr="00447B28">
        <w:rPr>
          <w:lang w:val="en-US"/>
        </w:rPr>
        <w:t>: RNA degradation plot.</w:t>
      </w:r>
    </w:p>
    <w:p w:rsidR="00FB7E0A" w:rsidRPr="00447B28" w:rsidRDefault="00FB7E0A" w:rsidP="00FB7E0A">
      <w:pPr>
        <w:jc w:val="center"/>
        <w:rPr>
          <w:lang w:val="en-US"/>
        </w:rPr>
      </w:pPr>
    </w:p>
    <w:p w:rsidR="00FB7E0A" w:rsidRPr="00447B28" w:rsidRDefault="00FB7E0A" w:rsidP="00FB7E0A">
      <w:pPr>
        <w:pStyle w:val="Heading3"/>
        <w:rPr>
          <w:lang w:val="en-US"/>
        </w:rPr>
      </w:pPr>
      <w:bookmarkStart w:id="834" w:name="_Toc117067376"/>
      <w:bookmarkStart w:id="835" w:name="_Toc117070480"/>
      <w:r w:rsidRPr="00447B28">
        <w:rPr>
          <w:lang w:val="en-US"/>
        </w:rPr>
        <w:t>Scatterplots</w:t>
      </w:r>
      <w:bookmarkEnd w:id="834"/>
      <w:bookmarkEnd w:id="835"/>
    </w:p>
    <w:p w:rsidR="00FB7E0A" w:rsidRPr="00447B28" w:rsidRDefault="00FB7E0A" w:rsidP="00FB7E0A">
      <w:pPr>
        <w:rPr>
          <w:lang w:val="en-US"/>
        </w:rPr>
      </w:pPr>
      <w:r w:rsidRPr="00447B28">
        <w:rPr>
          <w:lang w:val="en-US"/>
        </w:rPr>
        <w:t xml:space="preserve">If the scatter plot option is chosen, Robin plots </w:t>
      </w:r>
      <w:ins w:id="836" w:author="Marc Lohse" w:date="2009-10-13T10:46:00Z">
        <w:r w:rsidRPr="00447B28">
          <w:rPr>
            <w:lang w:val="en-US"/>
          </w:rPr>
          <w:t>pair wise</w:t>
        </w:r>
      </w:ins>
      <w:r w:rsidRPr="00447B28">
        <w:rPr>
          <w:lang w:val="en-US"/>
        </w:rPr>
        <w:t xml:space="preserve"> comparisons of the normalized expression values of all possible combinations of two chips. NOTE: Using this feature on a large number of input chips will generate a lot of images and might in</w:t>
      </w:r>
      <w:ins w:id="837" w:author="Björn Usadel" w:date="2009-10-12T18:16:00Z">
        <w:r>
          <w:rPr>
            <w:lang w:val="en-US"/>
          </w:rPr>
          <w:t>c</w:t>
        </w:r>
      </w:ins>
      <w:r w:rsidRPr="00447B28">
        <w:rPr>
          <w:lang w:val="en-US"/>
        </w:rPr>
        <w:t xml:space="preserve">rease calculation time and memory demand significantly. The scatter plots are useful for assessing whether two replicate chips are showing similar </w:t>
      </w:r>
      <w:del w:id="838" w:author="Marc Lohse" w:date="2009-10-13T10:46:00Z">
        <w:r w:rsidRPr="00447B28" w:rsidDel="00736A03">
          <w:rPr>
            <w:lang w:val="en-US"/>
          </w:rPr>
          <w:delText>behaviour</w:delText>
        </w:r>
      </w:del>
      <w:ins w:id="839" w:author="Marc Lohse" w:date="2009-10-13T10:46:00Z">
        <w:r w:rsidRPr="00447B28">
          <w:rPr>
            <w:lang w:val="en-US"/>
          </w:rPr>
          <w:t>behavior</w:t>
        </w:r>
      </w:ins>
      <w:r w:rsidRPr="00447B28">
        <w:rPr>
          <w:lang w:val="en-US"/>
        </w:rPr>
        <w:t xml:space="preserve">. If they do, the points should lie on a perfect diagonal line. Replicate samples that are not showing this </w:t>
      </w:r>
      <w:del w:id="840" w:author="Marc Lohse" w:date="2009-10-13T10:46:00Z">
        <w:r w:rsidRPr="00447B28" w:rsidDel="00736A03">
          <w:rPr>
            <w:lang w:val="en-US"/>
          </w:rPr>
          <w:delText>behaviour</w:delText>
        </w:r>
      </w:del>
      <w:ins w:id="841" w:author="Marc Lohse" w:date="2009-10-13T10:46:00Z">
        <w:r w:rsidRPr="00447B28">
          <w:rPr>
            <w:lang w:val="en-US"/>
          </w:rPr>
          <w:t>behavior</w:t>
        </w:r>
      </w:ins>
      <w:r w:rsidRPr="00447B28">
        <w:rPr>
          <w:lang w:val="en-US"/>
        </w:rPr>
        <w:t xml:space="preserve"> strongly suggest a problem (e.g. accidentally swapped or </w:t>
      </w:r>
      <w:del w:id="842" w:author="Marc Lohse" w:date="2009-10-13T10:46:00Z">
        <w:r w:rsidRPr="00447B28" w:rsidDel="00736A03">
          <w:rPr>
            <w:lang w:val="en-US"/>
          </w:rPr>
          <w:delText>mislabelled</w:delText>
        </w:r>
      </w:del>
      <w:ins w:id="843" w:author="Marc Lohse" w:date="2009-10-13T10:46:00Z">
        <w:r w:rsidRPr="00447B28">
          <w:rPr>
            <w:lang w:val="en-US"/>
          </w:rPr>
          <w:t>mislabeled</w:t>
        </w:r>
      </w:ins>
      <w:r w:rsidRPr="00447B28">
        <w:rPr>
          <w:lang w:val="en-US"/>
        </w:rPr>
        <w:t xml:space="preserve"> samples, technical problems on one individual chip, strong RNA degradation effects etc. )</w:t>
      </w:r>
    </w:p>
    <w:p w:rsidR="00FB7E0A" w:rsidRPr="00447B28" w:rsidRDefault="00FB7E0A" w:rsidP="00FB7E0A">
      <w:pPr>
        <w:rPr>
          <w:lang w:val="en-US"/>
        </w:rPr>
      </w:pPr>
    </w:p>
    <w:p w:rsidR="00FB7E0A" w:rsidRPr="00447B28" w:rsidRDefault="00FB7E0A" w:rsidP="00FB7E0A">
      <w:pPr>
        <w:rPr>
          <w:lang w:val="en-US"/>
        </w:rPr>
      </w:pPr>
    </w:p>
    <w:p w:rsidR="00FB7E0A" w:rsidRPr="00447B28" w:rsidRDefault="00876A7D" w:rsidP="00FB7E0A">
      <w:pPr>
        <w:keepNext/>
        <w:rPr>
          <w:lang w:val="en-US"/>
        </w:rPr>
      </w:pPr>
      <w:r>
        <w:rPr>
          <w:noProof/>
          <w:lang w:val="en-US" w:eastAsia="en-US"/>
        </w:rPr>
        <w:drawing>
          <wp:inline distT="0" distB="0" distL="0" distR="0">
            <wp:extent cx="5478145" cy="2395855"/>
            <wp:effectExtent l="25400" t="0" r="8255" b="0"/>
            <wp:docPr id="39" name="Picture 39" descr="sc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atter"/>
                    <pic:cNvPicPr>
                      <a:picLocks noChangeAspect="1" noChangeArrowheads="1"/>
                    </pic:cNvPicPr>
                  </pic:nvPicPr>
                  <pic:blipFill>
                    <a:blip r:embed="rId26"/>
                    <a:srcRect/>
                    <a:stretch>
                      <a:fillRect/>
                    </a:stretch>
                  </pic:blipFill>
                  <pic:spPr bwMode="auto">
                    <a:xfrm>
                      <a:off x="0" y="0"/>
                      <a:ext cx="5478145" cy="2395855"/>
                    </a:xfrm>
                    <a:prstGeom prst="rect">
                      <a:avLst/>
                    </a:prstGeom>
                    <a:noFill/>
                    <a:ln w="9525">
                      <a:noFill/>
                      <a:miter lim="800000"/>
                      <a:headEnd/>
                      <a:tailEnd/>
                    </a:ln>
                  </pic:spPr>
                </pic:pic>
              </a:graphicData>
            </a:graphic>
          </wp:inline>
        </w:drawing>
      </w:r>
    </w:p>
    <w:p w:rsidR="00FB7E0A" w:rsidRPr="00447B28" w:rsidRDefault="00FB7E0A" w:rsidP="00FB7E0A">
      <w:pPr>
        <w:pStyle w:val="Caption"/>
        <w:rPr>
          <w:lang w:val="en-US"/>
        </w:rPr>
      </w:pPr>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844" w:author="Marc Lohse" w:date="2010-03-09T16:50:00Z">
        <w:r w:rsidR="00665FDC">
          <w:rPr>
            <w:noProof/>
            <w:lang w:val="en-US"/>
          </w:rPr>
          <w:t>18</w:t>
        </w:r>
      </w:ins>
      <w:del w:id="845" w:author="Marc Lohse" w:date="2009-10-13T10:26:00Z">
        <w:r w:rsidRPr="00447B28" w:rsidDel="00D009FE">
          <w:rPr>
            <w:noProof/>
            <w:lang w:val="en-US"/>
          </w:rPr>
          <w:delText>16</w:delText>
        </w:r>
      </w:del>
      <w:r w:rsidR="00B862CD" w:rsidRPr="00447B28">
        <w:rPr>
          <w:lang w:val="en-US"/>
        </w:rPr>
        <w:fldChar w:fldCharType="end"/>
      </w:r>
      <w:r w:rsidRPr="00447B28">
        <w:rPr>
          <w:lang w:val="en-US"/>
        </w:rPr>
        <w:t>: Scatter plots of normalized expression values. The left panel shows two biological replicates of acceptable reproducibility plotted against each other while the right panel shows two chips with very different expression profiles. Identical values are plotted on the blue (0) line; The red lines indicate a log2-fold difference of 1.</w:t>
      </w:r>
    </w:p>
    <w:p w:rsidR="00FB7E0A" w:rsidRPr="00447B28" w:rsidRDefault="00FB7E0A" w:rsidP="00FB7E0A">
      <w:pPr>
        <w:rPr>
          <w:lang w:val="en-US"/>
        </w:rPr>
      </w:pPr>
    </w:p>
    <w:p w:rsidR="00FB7E0A" w:rsidRPr="00447B28" w:rsidRDefault="00FB7E0A" w:rsidP="00FB7E0A">
      <w:pPr>
        <w:pStyle w:val="Heading3"/>
        <w:rPr>
          <w:lang w:val="en-US"/>
        </w:rPr>
      </w:pPr>
      <w:bookmarkStart w:id="846" w:name="_Toc117067377"/>
      <w:bookmarkStart w:id="847" w:name="_Toc117070481"/>
      <w:r w:rsidRPr="00447B28">
        <w:rPr>
          <w:lang w:val="en-US"/>
        </w:rPr>
        <w:t>Principal component analysis and hierarchical clustering</w:t>
      </w:r>
      <w:bookmarkEnd w:id="846"/>
      <w:bookmarkEnd w:id="847"/>
    </w:p>
    <w:p w:rsidR="00FB7E0A" w:rsidRPr="00447B28" w:rsidRDefault="00FB7E0A" w:rsidP="00FB7E0A">
      <w:pPr>
        <w:rPr>
          <w:lang w:val="en-US"/>
        </w:rPr>
      </w:pPr>
      <w:r w:rsidRPr="00447B28">
        <w:rPr>
          <w:lang w:val="en-US"/>
        </w:rPr>
        <w:t xml:space="preserve">The data generated in a microarray experiment can be understood as a matrix of </w:t>
      </w:r>
      <w:r w:rsidRPr="00447B28">
        <w:rPr>
          <w:b/>
          <w:i/>
          <w:lang w:val="en-US"/>
        </w:rPr>
        <w:t xml:space="preserve">p </w:t>
      </w:r>
      <w:r w:rsidRPr="00447B28">
        <w:rPr>
          <w:lang w:val="en-US"/>
        </w:rPr>
        <w:t xml:space="preserve">columns, where </w:t>
      </w:r>
      <w:r w:rsidRPr="00447B28">
        <w:rPr>
          <w:b/>
          <w:i/>
          <w:lang w:val="en-US"/>
        </w:rPr>
        <w:t>p</w:t>
      </w:r>
      <w:r w:rsidRPr="00447B28">
        <w:rPr>
          <w:lang w:val="en-US"/>
        </w:rPr>
        <w:t xml:space="preserve"> is the number of chips used, and </w:t>
      </w:r>
      <w:r w:rsidRPr="00447B28">
        <w:rPr>
          <w:b/>
          <w:i/>
          <w:lang w:val="en-US"/>
        </w:rPr>
        <w:t>n</w:t>
      </w:r>
      <w:r w:rsidRPr="00447B28">
        <w:rPr>
          <w:lang w:val="en-US"/>
        </w:rPr>
        <w:t xml:space="preserve"> rows, where </w:t>
      </w:r>
      <w:r w:rsidRPr="00736A03">
        <w:rPr>
          <w:b/>
          <w:i/>
          <w:lang w:val="en-US"/>
        </w:rPr>
        <w:t>n</w:t>
      </w:r>
      <w:r w:rsidRPr="00447B28">
        <w:rPr>
          <w:lang w:val="en-US"/>
        </w:rPr>
        <w:t xml:space="preserve"> is the number of genes (probesets, probes) measured. Such a dataset could be visualized as a set of </w:t>
      </w:r>
      <w:r w:rsidRPr="00447B28">
        <w:rPr>
          <w:b/>
          <w:i/>
          <w:lang w:val="en-US"/>
        </w:rPr>
        <w:t>n</w:t>
      </w:r>
      <w:r w:rsidRPr="00447B28">
        <w:rPr>
          <w:lang w:val="en-US"/>
        </w:rPr>
        <w:t xml:space="preserve"> points in a </w:t>
      </w:r>
      <w:r w:rsidRPr="00447B28">
        <w:rPr>
          <w:b/>
          <w:i/>
          <w:lang w:val="en-US"/>
        </w:rPr>
        <w:t>p-dimensional</w:t>
      </w:r>
      <w:r w:rsidRPr="00447B28">
        <w:rPr>
          <w:lang w:val="en-US"/>
        </w:rPr>
        <w:t xml:space="preserve"> space. The principal component analysis reduces the dimensionality of the dataset by finding a small number of linear combinations of the data that explain most of the variance in the dataset. These are the principal components (PCs). The principal components are ordered by the amount of variance explained and subsequently the first two PCs are plotted against each other. The example on the right panel of </w:t>
      </w:r>
      <w:r w:rsidR="00B862CD" w:rsidRPr="00447B28">
        <w:rPr>
          <w:lang w:val="en-US"/>
        </w:rPr>
        <w:fldChar w:fldCharType="begin"/>
      </w:r>
      <w:r w:rsidRPr="00447B28">
        <w:rPr>
          <w:lang w:val="en-US"/>
        </w:rPr>
        <w:instrText xml:space="preserve"> REF _Ref114215494 \h </w:instrText>
      </w:r>
      <w:r w:rsidR="00D20621" w:rsidRPr="00B862CD">
        <w:rPr>
          <w:lang w:val="en-US"/>
        </w:rPr>
      </w:r>
      <w:r w:rsidR="00B862CD" w:rsidRPr="00447B28">
        <w:rPr>
          <w:lang w:val="en-US"/>
        </w:rPr>
        <w:fldChar w:fldCharType="separate"/>
      </w:r>
      <w:ins w:id="848" w:author="Marc Lohse" w:date="2009-11-27T15:53:00Z">
        <w:r w:rsidR="000B5EE4" w:rsidRPr="00447B28">
          <w:rPr>
            <w:lang w:val="en-US"/>
          </w:rPr>
          <w:t xml:space="preserve">Figure </w:t>
        </w:r>
        <w:r w:rsidR="000B5EE4">
          <w:rPr>
            <w:noProof/>
            <w:lang w:val="en-US"/>
          </w:rPr>
          <w:t>18</w:t>
        </w:r>
      </w:ins>
      <w:del w:id="849" w:author="Marc Lohse" w:date="2009-10-13T15:44:00Z">
        <w:r w:rsidRPr="00447B28" w:rsidDel="00876A7D">
          <w:rPr>
            <w:lang w:val="en-US"/>
          </w:rPr>
          <w:delText xml:space="preserve">Figure </w:delText>
        </w:r>
        <w:r w:rsidRPr="00447B28" w:rsidDel="00876A7D">
          <w:rPr>
            <w:noProof/>
            <w:lang w:val="en-US"/>
          </w:rPr>
          <w:delText>17</w:delText>
        </w:r>
      </w:del>
      <w:r w:rsidR="00B862CD" w:rsidRPr="00447B28">
        <w:rPr>
          <w:lang w:val="en-US"/>
        </w:rPr>
        <w:fldChar w:fldCharType="end"/>
      </w:r>
      <w:r w:rsidRPr="00447B28">
        <w:rPr>
          <w:lang w:val="en-US"/>
        </w:rPr>
        <w:t xml:space="preserve"> shows a PCA on eight samples, six of which are grouping closely together on two groups of three replicates while the last two are completely unrelated. </w:t>
      </w:r>
    </w:p>
    <w:p w:rsidR="00FB7E0A" w:rsidRPr="00447B28" w:rsidRDefault="00FB7E0A" w:rsidP="00FB7E0A">
      <w:pPr>
        <w:rPr>
          <w:lang w:val="en-US"/>
        </w:rPr>
      </w:pPr>
    </w:p>
    <w:p w:rsidR="00FB7E0A" w:rsidRPr="00447B28" w:rsidRDefault="00FB7E0A" w:rsidP="00FB7E0A">
      <w:pPr>
        <w:rPr>
          <w:lang w:val="en-US"/>
        </w:rPr>
      </w:pPr>
      <w:r w:rsidRPr="00447B28">
        <w:rPr>
          <w:lang w:val="en-US"/>
        </w:rPr>
        <w:t>The hierarchical clustering method performs a clustering of the Pearson correlation of raw normalized expression estimates for each chip a the distance measure for the clustering. Chips that show similar expression profiles should cluster together when using this approach. The results are shown as a dendrogram where the branch length depicts 1-correlation score. The hierarchical clustering gives an overview of the internal structure of the data and identifies experimental conditions that generate similar global responses in gene expression. Replicate chips should always cluster closely. Accordingly, the samples six samples belonging to two groups of three replicates form distinct clusters while the last two are very distant from them and each other. The PCA and hierarchical clustering analyses are only available for Affymetrix and generic single channel experiments.</w:t>
      </w:r>
    </w:p>
    <w:p w:rsidR="00FB7E0A" w:rsidRPr="00447B28" w:rsidRDefault="00FB7E0A" w:rsidP="00FB7E0A">
      <w:pPr>
        <w:rPr>
          <w:lang w:val="en-US"/>
        </w:rPr>
      </w:pPr>
    </w:p>
    <w:p w:rsidR="00FB7E0A" w:rsidRPr="00447B28" w:rsidRDefault="00876A7D" w:rsidP="00FB7E0A">
      <w:pPr>
        <w:keepNext/>
        <w:rPr>
          <w:lang w:val="en-US"/>
        </w:rPr>
      </w:pPr>
      <w:r>
        <w:rPr>
          <w:noProof/>
          <w:lang w:val="en-US" w:eastAsia="en-US"/>
        </w:rPr>
        <w:drawing>
          <wp:inline distT="0" distB="0" distL="0" distR="0">
            <wp:extent cx="5469255" cy="2734945"/>
            <wp:effectExtent l="25400" t="0" r="0" b="0"/>
            <wp:docPr id="16" name="Picture 16" descr="pca_hcl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ca_hclust"/>
                    <pic:cNvPicPr>
                      <a:picLocks noChangeAspect="1" noChangeArrowheads="1"/>
                    </pic:cNvPicPr>
                  </pic:nvPicPr>
                  <pic:blipFill>
                    <a:blip r:embed="rId27"/>
                    <a:srcRect/>
                    <a:stretch>
                      <a:fillRect/>
                    </a:stretch>
                  </pic:blipFill>
                  <pic:spPr bwMode="auto">
                    <a:xfrm>
                      <a:off x="0" y="0"/>
                      <a:ext cx="5469255" cy="2734945"/>
                    </a:xfrm>
                    <a:prstGeom prst="rect">
                      <a:avLst/>
                    </a:prstGeom>
                    <a:noFill/>
                    <a:ln w="9525">
                      <a:noFill/>
                      <a:miter lim="800000"/>
                      <a:headEnd/>
                      <a:tailEnd/>
                    </a:ln>
                  </pic:spPr>
                </pic:pic>
              </a:graphicData>
            </a:graphic>
          </wp:inline>
        </w:drawing>
      </w:r>
    </w:p>
    <w:p w:rsidR="00FB7E0A" w:rsidRPr="00447B28" w:rsidRDefault="00FB7E0A" w:rsidP="00FB7E0A">
      <w:pPr>
        <w:pStyle w:val="Caption"/>
        <w:rPr>
          <w:lang w:val="en-US"/>
        </w:rPr>
      </w:pPr>
      <w:bookmarkStart w:id="850" w:name="_Ref114215494"/>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851" w:author="Marc Lohse" w:date="2010-03-09T16:50:00Z">
        <w:r w:rsidR="00665FDC">
          <w:rPr>
            <w:noProof/>
            <w:lang w:val="en-US"/>
          </w:rPr>
          <w:t>19</w:t>
        </w:r>
      </w:ins>
      <w:del w:id="852" w:author="Marc Lohse" w:date="2009-10-13T10:26:00Z">
        <w:r w:rsidRPr="00447B28" w:rsidDel="00D009FE">
          <w:rPr>
            <w:noProof/>
            <w:lang w:val="en-US"/>
          </w:rPr>
          <w:delText>17</w:delText>
        </w:r>
      </w:del>
      <w:r w:rsidR="00B862CD" w:rsidRPr="00447B28">
        <w:rPr>
          <w:lang w:val="en-US"/>
        </w:rPr>
        <w:fldChar w:fldCharType="end"/>
      </w:r>
      <w:bookmarkEnd w:id="850"/>
      <w:r w:rsidRPr="00447B28">
        <w:rPr>
          <w:lang w:val="en-US"/>
        </w:rPr>
        <w:t>: Pri</w:t>
      </w:r>
      <w:ins w:id="853" w:author="Marc Lohse" w:date="2009-10-13T10:49:00Z">
        <w:r>
          <w:rPr>
            <w:lang w:val="en-US"/>
          </w:rPr>
          <w:t>n</w:t>
        </w:r>
      </w:ins>
      <w:r w:rsidRPr="00447B28">
        <w:rPr>
          <w:lang w:val="en-US"/>
        </w:rPr>
        <w:t xml:space="preserve">cipal component analysis and hierarchical clustering of normalized expression values. The red circles highlight chips with strongly deviating </w:t>
      </w:r>
      <w:del w:id="854" w:author="Marc Lohse" w:date="2009-10-13T10:49:00Z">
        <w:r w:rsidRPr="00447B28" w:rsidDel="00736A03">
          <w:rPr>
            <w:lang w:val="en-US"/>
          </w:rPr>
          <w:delText>behaviour</w:delText>
        </w:r>
      </w:del>
      <w:ins w:id="855" w:author="Marc Lohse" w:date="2009-10-13T10:49:00Z">
        <w:r w:rsidRPr="00447B28">
          <w:rPr>
            <w:lang w:val="en-US"/>
          </w:rPr>
          <w:t>behavior</w:t>
        </w:r>
      </w:ins>
      <w:r w:rsidRPr="00447B28">
        <w:rPr>
          <w:lang w:val="en-US"/>
        </w:rPr>
        <w:t>.</w:t>
      </w:r>
    </w:p>
    <w:p w:rsidR="00FB7E0A" w:rsidRPr="00447B28" w:rsidRDefault="00FB7E0A" w:rsidP="00FB7E0A">
      <w:pPr>
        <w:rPr>
          <w:lang w:val="en-US"/>
        </w:rPr>
      </w:pPr>
    </w:p>
    <w:p w:rsidR="00FB7E0A" w:rsidRPr="00447B28" w:rsidRDefault="00FB7E0A" w:rsidP="00FB7E0A">
      <w:pPr>
        <w:pStyle w:val="Heading2"/>
        <w:rPr>
          <w:lang w:val="en-US"/>
        </w:rPr>
      </w:pPr>
      <w:bookmarkStart w:id="856" w:name="_Toc117067378"/>
      <w:bookmarkStart w:id="857" w:name="_Toc117070482"/>
      <w:r w:rsidRPr="00447B28">
        <w:rPr>
          <w:lang w:val="en-US"/>
        </w:rPr>
        <w:t>Two color microarray quality checks</w:t>
      </w:r>
      <w:bookmarkEnd w:id="856"/>
      <w:bookmarkEnd w:id="857"/>
    </w:p>
    <w:p w:rsidR="00FB7E0A" w:rsidRPr="00447B28" w:rsidRDefault="00FB7E0A" w:rsidP="00FB7E0A">
      <w:pPr>
        <w:rPr>
          <w:lang w:val="en-US"/>
        </w:rPr>
      </w:pPr>
      <w:r w:rsidRPr="00447B28">
        <w:rPr>
          <w:lang w:val="en-US"/>
        </w:rPr>
        <w:t xml:space="preserve">Quality check methods that are specific to two </w:t>
      </w:r>
      <w:del w:id="858" w:author="Marc Lohse" w:date="2009-10-13T10:49:00Z">
        <w:r w:rsidRPr="00447B28" w:rsidDel="00736A03">
          <w:rPr>
            <w:lang w:val="en-US"/>
          </w:rPr>
          <w:delText>colour</w:delText>
        </w:r>
      </w:del>
      <w:ins w:id="859" w:author="Marc Lohse" w:date="2009-10-13T10:49:00Z">
        <w:r w:rsidRPr="00447B28">
          <w:rPr>
            <w:lang w:val="en-US"/>
          </w:rPr>
          <w:t>color</w:t>
        </w:r>
      </w:ins>
      <w:r w:rsidRPr="00447B28">
        <w:rPr>
          <w:lang w:val="en-US"/>
        </w:rPr>
        <w:t xml:space="preserve"> arrays are described in the following section. Some quality checks that can be run for all chip types – these will not be described again below (e.g. MA plots).</w:t>
      </w:r>
    </w:p>
    <w:p w:rsidR="00FB7E0A" w:rsidRPr="00447B28" w:rsidRDefault="00FB7E0A" w:rsidP="00FB7E0A">
      <w:pPr>
        <w:rPr>
          <w:lang w:val="en-US"/>
        </w:rPr>
      </w:pPr>
    </w:p>
    <w:p w:rsidR="00FB7E0A" w:rsidRPr="00447B28" w:rsidRDefault="00FB7E0A" w:rsidP="00FB7E0A">
      <w:pPr>
        <w:pStyle w:val="Heading3"/>
        <w:rPr>
          <w:lang w:val="en-US"/>
        </w:rPr>
      </w:pPr>
      <w:bookmarkStart w:id="860" w:name="_Toc117067379"/>
      <w:bookmarkStart w:id="861" w:name="_Toc117070483"/>
      <w:r w:rsidRPr="00447B28">
        <w:rPr>
          <w:lang w:val="en-US"/>
        </w:rPr>
        <w:t>Image plots of two-</w:t>
      </w:r>
      <w:del w:id="862" w:author="Marc Lohse" w:date="2009-10-13T10:49:00Z">
        <w:r w:rsidRPr="00447B28" w:rsidDel="00736A03">
          <w:rPr>
            <w:lang w:val="en-US"/>
          </w:rPr>
          <w:delText>colour</w:delText>
        </w:r>
      </w:del>
      <w:ins w:id="863" w:author="Marc Lohse" w:date="2009-10-13T10:49:00Z">
        <w:r w:rsidRPr="00447B28">
          <w:rPr>
            <w:lang w:val="en-US"/>
          </w:rPr>
          <w:t>color</w:t>
        </w:r>
      </w:ins>
      <w:r w:rsidRPr="00447B28">
        <w:rPr>
          <w:lang w:val="en-US"/>
        </w:rPr>
        <w:t xml:space="preserve"> background intensities and unnormalized M values</w:t>
      </w:r>
      <w:bookmarkEnd w:id="860"/>
      <w:bookmarkEnd w:id="861"/>
    </w:p>
    <w:p w:rsidR="00FB7E0A" w:rsidRPr="00447B28" w:rsidRDefault="00FB7E0A" w:rsidP="00FB7E0A">
      <w:pPr>
        <w:rPr>
          <w:lang w:val="en-US"/>
        </w:rPr>
      </w:pPr>
    </w:p>
    <w:p w:rsidR="00FB7E0A" w:rsidRPr="00447B28" w:rsidRDefault="00876A7D" w:rsidP="00FB7E0A">
      <w:pPr>
        <w:keepNext/>
        <w:rPr>
          <w:lang w:val="en-US"/>
        </w:rPr>
      </w:pPr>
      <w:r>
        <w:rPr>
          <w:noProof/>
          <w:lang w:val="en-US" w:eastAsia="en-US"/>
        </w:rPr>
        <w:drawing>
          <wp:inline distT="0" distB="0" distL="0" distR="0">
            <wp:extent cx="5488559" cy="1938655"/>
            <wp:effectExtent l="6096" t="0" r="0" b="0"/>
            <wp:docPr id="17" name="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584825" cy="1973262"/>
                      <a:chOff x="3200400" y="1214438"/>
                      <a:chExt cx="5584825" cy="1973262"/>
                    </a:xfrm>
                  </a:grpSpPr>
                  <a:pic>
                    <a:nvPicPr>
                      <a:cNvPr id="35845" name="Picture 5" descr="robin_56436_bground_1.png"/>
                      <a:cNvPicPr>
                        <a:picLocks noChangeAspect="1"/>
                      </a:cNvPicPr>
                    </a:nvPicPr>
                    <a:blipFill>
                      <a:blip r:embed="rId28"/>
                      <a:srcRect t="2779"/>
                      <a:stretch>
                        <a:fillRect/>
                      </a:stretch>
                    </a:blipFill>
                    <a:spPr bwMode="auto">
                      <a:xfrm>
                        <a:off x="3200400" y="1214438"/>
                        <a:ext cx="3703638" cy="1800225"/>
                      </a:xfrm>
                      <a:prstGeom prst="rect">
                        <a:avLst/>
                      </a:prstGeom>
                      <a:noFill/>
                      <a:ln w="9525">
                        <a:noFill/>
                        <a:miter lim="800000"/>
                        <a:headEnd/>
                        <a:tailEnd/>
                      </a:ln>
                    </a:spPr>
                  </a:pic>
                  <a:sp>
                    <a:nvSpPr>
                      <a:cNvPr id="35846" name="TextBox 34"/>
                      <a:cNvSpPr txBox="1">
                        <a:spLocks noChangeArrowheads="1"/>
                      </a:cNvSpPr>
                    </a:nvSpPr>
                    <a:spPr bwMode="auto">
                      <a:xfrm>
                        <a:off x="7467600" y="2895600"/>
                        <a:ext cx="914400" cy="292100"/>
                      </a:xfrm>
                      <a:prstGeom prst="rect">
                        <a:avLst/>
                      </a:prstGeom>
                      <a:noFill/>
                      <a:ln w="9525">
                        <a:noFill/>
                        <a:miter lim="800000"/>
                        <a:headEnd/>
                        <a:tailEnd/>
                      </a:ln>
                    </a:spPr>
                    <a:txSp>
                      <a:txBody>
                        <a:bodyPr>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en-GB" sz="1300">
                              <a:latin typeface="Calibri" charset="0"/>
                              <a:ea typeface="Arial" charset="0"/>
                              <a:cs typeface="Arial" charset="0"/>
                            </a:rPr>
                            <a:t>M values</a:t>
                          </a:r>
                        </a:p>
                      </a:txBody>
                      <a:useSpRect/>
                    </a:txSp>
                  </a:sp>
                  <a:pic>
                    <a:nvPicPr>
                      <a:cNvPr id="35847" name="Picture 7" descr="robin_56436_mvalues_3.png"/>
                      <a:cNvPicPr>
                        <a:picLocks noChangeAspect="1"/>
                      </a:cNvPicPr>
                    </a:nvPicPr>
                    <a:blipFill>
                      <a:blip r:embed="rId29"/>
                      <a:srcRect t="2792"/>
                      <a:stretch>
                        <a:fillRect/>
                      </a:stretch>
                    </a:blipFill>
                    <a:spPr bwMode="auto">
                      <a:xfrm>
                        <a:off x="6934200" y="1214438"/>
                        <a:ext cx="1851025" cy="1800225"/>
                      </a:xfrm>
                      <a:prstGeom prst="rect">
                        <a:avLst/>
                      </a:prstGeom>
                      <a:noFill/>
                      <a:ln w="9525">
                        <a:noFill/>
                        <a:miter lim="800000"/>
                        <a:headEnd/>
                        <a:tailEnd/>
                      </a:ln>
                    </a:spPr>
                  </a:pic>
                  <a:sp>
                    <a:nvSpPr>
                      <a:cNvPr id="35848" name="TextBox 34"/>
                      <a:cNvSpPr txBox="1">
                        <a:spLocks noChangeArrowheads="1"/>
                      </a:cNvSpPr>
                    </a:nvSpPr>
                    <a:spPr bwMode="auto">
                      <a:xfrm>
                        <a:off x="4343400" y="2895600"/>
                        <a:ext cx="1676400" cy="292100"/>
                      </a:xfrm>
                      <a:prstGeom prst="rect">
                        <a:avLst/>
                      </a:prstGeom>
                      <a:noFill/>
                      <a:ln w="9525">
                        <a:noFill/>
                        <a:miter lim="800000"/>
                        <a:headEnd/>
                        <a:tailEnd/>
                      </a:ln>
                    </a:spPr>
                    <a:txSp>
                      <a:txBody>
                        <a:bodyPr>
                          <a:prstTxWarp prst="textNoShape">
                            <a:avLst/>
                          </a:prstTxWarp>
                          <a:spAutoFit/>
                        </a:bodyPr>
                        <a:lstStyle>
                          <a:defPPr>
                            <a:defRPr lang="de-DE"/>
                          </a:defPPr>
                          <a:lvl1pPr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1pPr>
                          <a:lvl2pPr marL="4572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2pPr>
                          <a:lvl3pPr marL="9144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3pPr>
                          <a:lvl4pPr marL="13716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4pPr>
                          <a:lvl5pPr marL="1828800" algn="l" defTabSz="457200" rtl="0" fontAlgn="base">
                            <a:spcBef>
                              <a:spcPct val="0"/>
                            </a:spcBef>
                            <a:spcAft>
                              <a:spcPct val="0"/>
                            </a:spcAft>
                            <a:defRPr kern="1200">
                              <a:solidFill>
                                <a:schemeClr val="tx1"/>
                              </a:solidFill>
                              <a:latin typeface="Arial" charset="0"/>
                              <a:ea typeface="ＭＳ Ｐゴシック" charset="-128"/>
                              <a:cs typeface="ＭＳ Ｐゴシック" charset="-128"/>
                            </a:defRPr>
                          </a:lvl5pPr>
                          <a:lvl6pPr marL="2286000" algn="l" defTabSz="457200" rtl="0" eaLnBrk="1" latinLnBrk="0" hangingPunct="1">
                            <a:defRPr kern="1200">
                              <a:solidFill>
                                <a:schemeClr val="tx1"/>
                              </a:solidFill>
                              <a:latin typeface="Arial" charset="0"/>
                              <a:ea typeface="ＭＳ Ｐゴシック" charset="-128"/>
                              <a:cs typeface="ＭＳ Ｐゴシック" charset="-128"/>
                            </a:defRPr>
                          </a:lvl6pPr>
                          <a:lvl7pPr marL="2743200" algn="l" defTabSz="457200" rtl="0" eaLnBrk="1" latinLnBrk="0" hangingPunct="1">
                            <a:defRPr kern="1200">
                              <a:solidFill>
                                <a:schemeClr val="tx1"/>
                              </a:solidFill>
                              <a:latin typeface="Arial" charset="0"/>
                              <a:ea typeface="ＭＳ Ｐゴシック" charset="-128"/>
                              <a:cs typeface="ＭＳ Ｐゴシック" charset="-128"/>
                            </a:defRPr>
                          </a:lvl7pPr>
                          <a:lvl8pPr marL="3200400" algn="l" defTabSz="457200" rtl="0" eaLnBrk="1" latinLnBrk="0" hangingPunct="1">
                            <a:defRPr kern="1200">
                              <a:solidFill>
                                <a:schemeClr val="tx1"/>
                              </a:solidFill>
                              <a:latin typeface="Arial" charset="0"/>
                              <a:ea typeface="ＭＳ Ｐゴシック" charset="-128"/>
                              <a:cs typeface="ＭＳ Ｐゴシック" charset="-128"/>
                            </a:defRPr>
                          </a:lvl8pPr>
                          <a:lvl9pPr marL="3657600" algn="l" defTabSz="457200" rtl="0" eaLnBrk="1" latinLnBrk="0" hangingPunct="1">
                            <a:defRPr kern="1200">
                              <a:solidFill>
                                <a:schemeClr val="tx1"/>
                              </a:solidFill>
                              <a:latin typeface="Arial" charset="0"/>
                              <a:ea typeface="ＭＳ Ｐゴシック" charset="-128"/>
                              <a:cs typeface="ＭＳ Ｐゴシック" charset="-128"/>
                            </a:defRPr>
                          </a:lvl9pPr>
                        </a:lstStyle>
                        <a:p>
                          <a:r>
                            <a:rPr lang="de-DE" sz="1300">
                              <a:latin typeface="Calibri" charset="0"/>
                              <a:ea typeface="Arial" charset="0"/>
                              <a:cs typeface="Arial" charset="0"/>
                            </a:rPr>
                            <a:t>Background signal</a:t>
                          </a:r>
                          <a:endParaRPr lang="en-GB" sz="1300">
                            <a:latin typeface="Calibri" charset="0"/>
                            <a:ea typeface="Arial" charset="0"/>
                            <a:cs typeface="Arial" charset="0"/>
                          </a:endParaRPr>
                        </a:p>
                      </a:txBody>
                      <a:useSpRect/>
                    </a:txSp>
                  </a:sp>
                </lc:lockedCanvas>
              </a:graphicData>
            </a:graphic>
          </wp:inline>
        </w:drawing>
      </w:r>
    </w:p>
    <w:p w:rsidR="00FB7E0A" w:rsidRPr="00447B28" w:rsidRDefault="00FB7E0A" w:rsidP="00FB7E0A">
      <w:pPr>
        <w:pStyle w:val="Caption"/>
        <w:jc w:val="center"/>
        <w:rPr>
          <w:lang w:val="en-US"/>
        </w:rPr>
      </w:pPr>
      <w:bookmarkStart w:id="864" w:name="_Ref114202370"/>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865" w:author="Marc Lohse" w:date="2010-03-09T16:50:00Z">
        <w:r w:rsidR="00665FDC">
          <w:rPr>
            <w:noProof/>
            <w:lang w:val="en-US"/>
          </w:rPr>
          <w:t>20</w:t>
        </w:r>
      </w:ins>
      <w:del w:id="866" w:author="Marc Lohse" w:date="2009-10-13T10:26:00Z">
        <w:r w:rsidRPr="00447B28" w:rsidDel="00D009FE">
          <w:rPr>
            <w:noProof/>
            <w:lang w:val="en-US"/>
          </w:rPr>
          <w:delText>18</w:delText>
        </w:r>
      </w:del>
      <w:r w:rsidR="00B862CD" w:rsidRPr="00447B28">
        <w:rPr>
          <w:lang w:val="en-US"/>
        </w:rPr>
        <w:fldChar w:fldCharType="end"/>
      </w:r>
      <w:bookmarkEnd w:id="864"/>
      <w:r w:rsidRPr="00447B28">
        <w:rPr>
          <w:lang w:val="en-US"/>
        </w:rPr>
        <w:t>: Two-color microarray background signal intensities and unnormalized M value plots.</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The background signal intensities measured on two-color and generic single channel chips (not shown here) can be visualized as false-color images. This is very useful for the identification of washing artifacts like those visible on the two left plots in </w:t>
      </w:r>
      <w:r w:rsidR="00B862CD" w:rsidRPr="00447B28">
        <w:rPr>
          <w:lang w:val="en-US"/>
        </w:rPr>
        <w:fldChar w:fldCharType="begin"/>
      </w:r>
      <w:r w:rsidRPr="00447B28">
        <w:rPr>
          <w:lang w:val="en-US"/>
        </w:rPr>
        <w:instrText xml:space="preserve"> REF _Ref114202370 \h </w:instrText>
      </w:r>
      <w:r w:rsidR="00D20621" w:rsidRPr="00B862CD">
        <w:rPr>
          <w:lang w:val="en-US"/>
        </w:rPr>
      </w:r>
      <w:r w:rsidR="00B862CD" w:rsidRPr="00447B28">
        <w:rPr>
          <w:lang w:val="en-US"/>
        </w:rPr>
        <w:fldChar w:fldCharType="separate"/>
      </w:r>
      <w:ins w:id="867" w:author="Marc Lohse" w:date="2009-11-27T15:53:00Z">
        <w:r w:rsidR="000B5EE4" w:rsidRPr="00447B28">
          <w:rPr>
            <w:lang w:val="en-US"/>
          </w:rPr>
          <w:t xml:space="preserve">Figure </w:t>
        </w:r>
        <w:r w:rsidR="000B5EE4">
          <w:rPr>
            <w:noProof/>
            <w:lang w:val="en-US"/>
          </w:rPr>
          <w:t>19</w:t>
        </w:r>
      </w:ins>
      <w:del w:id="868" w:author="Marc Lohse" w:date="2009-10-13T15:44:00Z">
        <w:r w:rsidRPr="00447B28" w:rsidDel="00876A7D">
          <w:rPr>
            <w:lang w:val="en-US"/>
          </w:rPr>
          <w:delText xml:space="preserve">Figure </w:delText>
        </w:r>
        <w:r w:rsidRPr="00447B28" w:rsidDel="00876A7D">
          <w:rPr>
            <w:noProof/>
            <w:lang w:val="en-US"/>
          </w:rPr>
          <w:delText>18</w:delText>
        </w:r>
      </w:del>
      <w:r w:rsidR="00B862CD" w:rsidRPr="00447B28">
        <w:rPr>
          <w:lang w:val="en-US"/>
        </w:rPr>
        <w:fldChar w:fldCharType="end"/>
      </w:r>
      <w:r w:rsidRPr="00447B28">
        <w:rPr>
          <w:lang w:val="en-US"/>
        </w:rPr>
        <w:t xml:space="preserve">. Both color channels display obvious traces of droplets, so called washing artifacts. In the worst case these artifacts carry over to the foreground signal and cannot be eliminated by background subtraction. If this happens they would also be visible on the M value plot shown on the right side of </w:t>
      </w:r>
      <w:r w:rsidR="00B862CD" w:rsidRPr="00447B28">
        <w:rPr>
          <w:lang w:val="en-US"/>
        </w:rPr>
        <w:fldChar w:fldCharType="begin"/>
      </w:r>
      <w:r w:rsidRPr="00447B28">
        <w:rPr>
          <w:lang w:val="en-US"/>
        </w:rPr>
        <w:instrText xml:space="preserve"> REF _Ref114202370 \h </w:instrText>
      </w:r>
      <w:r w:rsidR="00D20621" w:rsidRPr="00B862CD">
        <w:rPr>
          <w:lang w:val="en-US"/>
        </w:rPr>
      </w:r>
      <w:r w:rsidR="00B862CD" w:rsidRPr="00447B28">
        <w:rPr>
          <w:lang w:val="en-US"/>
        </w:rPr>
        <w:fldChar w:fldCharType="separate"/>
      </w:r>
      <w:ins w:id="869" w:author="Marc Lohse" w:date="2009-11-27T15:53:00Z">
        <w:r w:rsidR="000B5EE4" w:rsidRPr="00447B28">
          <w:rPr>
            <w:lang w:val="en-US"/>
          </w:rPr>
          <w:t xml:space="preserve">Figure </w:t>
        </w:r>
        <w:r w:rsidR="000B5EE4">
          <w:rPr>
            <w:noProof/>
            <w:lang w:val="en-US"/>
          </w:rPr>
          <w:t>19</w:t>
        </w:r>
      </w:ins>
      <w:del w:id="870" w:author="Marc Lohse" w:date="2009-10-13T15:44:00Z">
        <w:r w:rsidRPr="00447B28" w:rsidDel="00876A7D">
          <w:rPr>
            <w:lang w:val="en-US"/>
          </w:rPr>
          <w:delText xml:space="preserve">Figure </w:delText>
        </w:r>
        <w:r w:rsidRPr="00447B28" w:rsidDel="00876A7D">
          <w:rPr>
            <w:noProof/>
            <w:lang w:val="en-US"/>
          </w:rPr>
          <w:delText>18</w:delText>
        </w:r>
      </w:del>
      <w:r w:rsidR="00B862CD" w:rsidRPr="00447B28">
        <w:rPr>
          <w:lang w:val="en-US"/>
        </w:rPr>
        <w:fldChar w:fldCharType="end"/>
      </w:r>
      <w:r w:rsidRPr="00447B28">
        <w:rPr>
          <w:lang w:val="en-US"/>
        </w:rPr>
        <w:t xml:space="preserve"> (in the example given, however, this is not the case). The M value plots is simply a false-color image of the merged red and green foreground signal intensities measured on the chip prior to normalization. </w:t>
      </w:r>
    </w:p>
    <w:p w:rsidR="00FB7E0A" w:rsidRPr="00447B28" w:rsidRDefault="00FB7E0A" w:rsidP="00FB7E0A">
      <w:pPr>
        <w:pStyle w:val="Heading3"/>
        <w:rPr>
          <w:lang w:val="en-US"/>
        </w:rPr>
      </w:pPr>
      <w:bookmarkStart w:id="871" w:name="_Toc117067380"/>
      <w:bookmarkStart w:id="872" w:name="_Toc117070484"/>
      <w:r w:rsidRPr="00447B28">
        <w:rPr>
          <w:lang w:val="en-US"/>
        </w:rPr>
        <w:t>Overview of two color signal intensity distribution</w:t>
      </w:r>
      <w:bookmarkEnd w:id="871"/>
      <w:bookmarkEnd w:id="872"/>
    </w:p>
    <w:p w:rsidR="00FB7E0A" w:rsidRPr="00447B28" w:rsidRDefault="00876A7D" w:rsidP="00FB7E0A">
      <w:pPr>
        <w:keepNext/>
        <w:rPr>
          <w:lang w:val="en-US"/>
        </w:rPr>
      </w:pPr>
      <w:r>
        <w:rPr>
          <w:noProof/>
          <w:lang w:val="en-US" w:eastAsia="en-US"/>
        </w:rPr>
        <w:drawing>
          <wp:inline distT="0" distB="0" distL="0" distR="0">
            <wp:extent cx="5486400" cy="4927600"/>
            <wp:effectExtent l="25400" t="0" r="0" b="0"/>
            <wp:docPr id="40" name="P 3" descr="robin_56436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3" descr="robin_56436_density.png"/>
                    <pic:cNvPicPr>
                      <a:picLocks noChangeAspect="1" noChangeArrowheads="1"/>
                    </pic:cNvPicPr>
                  </pic:nvPicPr>
                  <pic:blipFill>
                    <a:blip r:embed="rId30"/>
                    <a:srcRect b="10074"/>
                    <a:stretch>
                      <a:fillRect/>
                    </a:stretch>
                  </pic:blipFill>
                  <pic:spPr bwMode="auto">
                    <a:xfrm>
                      <a:off x="0" y="0"/>
                      <a:ext cx="5486400" cy="4927600"/>
                    </a:xfrm>
                    <a:prstGeom prst="rect">
                      <a:avLst/>
                    </a:prstGeom>
                    <a:noFill/>
                    <a:ln w="9525">
                      <a:noFill/>
                      <a:miter lim="800000"/>
                      <a:headEnd/>
                      <a:tailEnd/>
                    </a:ln>
                  </pic:spPr>
                </pic:pic>
              </a:graphicData>
            </a:graphic>
          </wp:inline>
        </w:drawing>
      </w:r>
    </w:p>
    <w:p w:rsidR="00FB7E0A" w:rsidRPr="00447B28" w:rsidRDefault="00FB7E0A" w:rsidP="00FB7E0A">
      <w:pPr>
        <w:keepNext/>
        <w:rPr>
          <w:lang w:val="en-US"/>
        </w:rPr>
      </w:pPr>
    </w:p>
    <w:p w:rsidR="00FB7E0A" w:rsidRPr="00447B28" w:rsidRDefault="00FB7E0A" w:rsidP="00FB7E0A">
      <w:pPr>
        <w:pStyle w:val="Caption"/>
        <w:rPr>
          <w:lang w:val="en-US"/>
        </w:rPr>
      </w:pPr>
      <w:r w:rsidRPr="00447B28">
        <w:rPr>
          <w:lang w:val="en-US"/>
        </w:rPr>
        <w:t xml:space="preserve">Figure </w:t>
      </w:r>
      <w:r w:rsidR="00B862CD" w:rsidRPr="00447B28">
        <w:rPr>
          <w:lang w:val="en-US"/>
        </w:rPr>
        <w:fldChar w:fldCharType="begin"/>
      </w:r>
      <w:r w:rsidRPr="00447B28">
        <w:rPr>
          <w:lang w:val="en-US"/>
        </w:rPr>
        <w:instrText xml:space="preserve"> SEQ Figure \* ARABIC </w:instrText>
      </w:r>
      <w:r w:rsidR="00B862CD" w:rsidRPr="00447B28">
        <w:rPr>
          <w:lang w:val="en-US"/>
        </w:rPr>
        <w:fldChar w:fldCharType="separate"/>
      </w:r>
      <w:ins w:id="873" w:author="Marc Lohse" w:date="2010-03-09T16:50:00Z">
        <w:r w:rsidR="00665FDC">
          <w:rPr>
            <w:noProof/>
            <w:lang w:val="en-US"/>
          </w:rPr>
          <w:t>21</w:t>
        </w:r>
      </w:ins>
      <w:r w:rsidR="00B862CD" w:rsidRPr="00447B28">
        <w:rPr>
          <w:lang w:val="en-US"/>
        </w:rPr>
        <w:fldChar w:fldCharType="end"/>
      </w:r>
      <w:r w:rsidRPr="00447B28">
        <w:rPr>
          <w:lang w:val="en-US"/>
        </w:rPr>
        <w:t xml:space="preserve">: Two color microarray signal intensity distribution </w:t>
      </w:r>
      <w:del w:id="874" w:author="Marc Lohse" w:date="2009-10-13T10:49:00Z">
        <w:r w:rsidRPr="00447B28" w:rsidDel="00736A03">
          <w:rPr>
            <w:lang w:val="en-US"/>
          </w:rPr>
          <w:delText>assesment</w:delText>
        </w:r>
      </w:del>
      <w:ins w:id="875" w:author="Marc Lohse" w:date="2009-10-13T10:49:00Z">
        <w:r w:rsidRPr="00447B28">
          <w:rPr>
            <w:lang w:val="en-US"/>
          </w:rPr>
          <w:t>assessment</w:t>
        </w:r>
      </w:ins>
      <w:r w:rsidRPr="00447B28">
        <w:rPr>
          <w:lang w:val="en-US"/>
        </w:rPr>
        <w:t xml:space="preserve">. Upper left: Smoothed signal intensity distributions are shown for the red and green channel separately for each chip. Lower left: Box plots of the raw foreground signal intensities for each chip and color channel. The left hand plots show data prior to normalization while the plots on the right half show normalized </w:t>
      </w:r>
      <w:commentRangeStart w:id="876"/>
      <w:r w:rsidRPr="00447B28">
        <w:rPr>
          <w:lang w:val="en-US"/>
        </w:rPr>
        <w:t>data</w:t>
      </w:r>
      <w:commentRangeEnd w:id="876"/>
      <w:r>
        <w:rPr>
          <w:rStyle w:val="CommentReference"/>
          <w:rFonts w:ascii="Liberation Serif" w:eastAsia="DejaVu Sans" w:hAnsi="Liberation Serif"/>
          <w:b w:val="0"/>
          <w:bCs w:val="0"/>
          <w:kern w:val="1"/>
          <w:lang w:val="en-US" w:eastAsia="en-US"/>
        </w:rPr>
        <w:commentReference w:id="876"/>
      </w:r>
      <w:r w:rsidRPr="00447B28">
        <w:rPr>
          <w:lang w:val="en-US"/>
        </w:rPr>
        <w:t>.</w:t>
      </w:r>
      <w:ins w:id="877" w:author="Marc Lohse" w:date="2009-10-13T10:52:00Z">
        <w:r>
          <w:rPr>
            <w:lang w:val="en-US"/>
          </w:rPr>
          <w:t xml:space="preserve"> The title of the right hand intensity distribution plot</w:t>
        </w:r>
      </w:ins>
      <w:ins w:id="878" w:author="Marc Lohse" w:date="2009-10-13T10:53:00Z">
        <w:r>
          <w:rPr>
            <w:lang w:val="en-US"/>
          </w:rPr>
          <w:t xml:space="preserve"> reflects the chosen normalization settings. For the shown example within-array printtiploess normalization without background correction </w:t>
        </w:r>
      </w:ins>
      <w:ins w:id="879" w:author="Marc Lohse" w:date="2009-10-13T10:54:00Z">
        <w:r>
          <w:rPr>
            <w:lang w:val="en-US"/>
          </w:rPr>
          <w:t>and between-array scaling were performed.</w:t>
        </w:r>
      </w:ins>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Analogous to the box plots and smoothed histograms that are generated for Affymetrix arrays (see section “Analysis of signal intensity distribution” and </w:t>
      </w:r>
      <w:r w:rsidR="00B862CD" w:rsidRPr="00447B28">
        <w:rPr>
          <w:lang w:val="en-US"/>
        </w:rPr>
        <w:fldChar w:fldCharType="begin"/>
      </w:r>
      <w:r w:rsidRPr="00447B28">
        <w:rPr>
          <w:lang w:val="en-US"/>
        </w:rPr>
        <w:instrText xml:space="preserve"> REF _Ref96499323 \h </w:instrText>
      </w:r>
      <w:r w:rsidR="00D20621" w:rsidRPr="00B862CD">
        <w:rPr>
          <w:lang w:val="en-US"/>
        </w:rPr>
      </w:r>
      <w:r w:rsidR="00B862CD" w:rsidRPr="00447B28">
        <w:rPr>
          <w:lang w:val="en-US"/>
        </w:rPr>
        <w:fldChar w:fldCharType="separate"/>
      </w:r>
      <w:ins w:id="880" w:author="Marc Lohse" w:date="2009-11-27T15:53:00Z">
        <w:r w:rsidR="000B5EE4" w:rsidRPr="00447B28">
          <w:rPr>
            <w:lang w:val="en-US"/>
          </w:rPr>
          <w:t xml:space="preserve">Figure </w:t>
        </w:r>
        <w:r w:rsidR="000B5EE4">
          <w:rPr>
            <w:noProof/>
            <w:lang w:val="en-US"/>
          </w:rPr>
          <w:t>12</w:t>
        </w:r>
      </w:ins>
      <w:del w:id="881" w:author="Marc Lohse" w:date="2009-10-13T15:44:00Z">
        <w:r w:rsidRPr="00447B28" w:rsidDel="00876A7D">
          <w:rPr>
            <w:lang w:val="en-US"/>
          </w:rPr>
          <w:delText xml:space="preserve">Figure </w:delText>
        </w:r>
        <w:r w:rsidRPr="00447B28" w:rsidDel="00876A7D">
          <w:rPr>
            <w:noProof/>
            <w:lang w:val="en-US"/>
          </w:rPr>
          <w:delText>11</w:delText>
        </w:r>
      </w:del>
      <w:r w:rsidR="00B862CD" w:rsidRPr="00447B28">
        <w:rPr>
          <w:lang w:val="en-US"/>
        </w:rPr>
        <w:fldChar w:fldCharType="end"/>
      </w:r>
      <w:r w:rsidRPr="00447B28">
        <w:rPr>
          <w:lang w:val="en-US"/>
        </w:rPr>
        <w:t>).</w:t>
      </w:r>
    </w:p>
    <w:p w:rsidR="00FB7E0A" w:rsidRPr="00447B28" w:rsidRDefault="00FB7E0A" w:rsidP="00FB7E0A">
      <w:pPr>
        <w:rPr>
          <w:lang w:val="en-US"/>
        </w:rPr>
      </w:pPr>
    </w:p>
    <w:p w:rsidR="00FB7E0A" w:rsidRPr="00447B28" w:rsidRDefault="00FB7E0A" w:rsidP="00FB7E0A">
      <w:pPr>
        <w:rPr>
          <w:lang w:val="en-US"/>
        </w:rPr>
      </w:pPr>
    </w:p>
    <w:p w:rsidR="00D20621" w:rsidRDefault="00FB7E0A">
      <w:pPr>
        <w:pStyle w:val="Heading1"/>
        <w:numPr>
          <w:ins w:id="882" w:author="Unknown"/>
        </w:numPr>
        <w:rPr>
          <w:lang w:val="en-US"/>
        </w:rPr>
        <w:pPrChange w:id="883" w:author="Marc Lohse" w:date="2009-10-13T15:37:00Z">
          <w:pPr>
            <w:pStyle w:val="Heading2"/>
          </w:pPr>
        </w:pPrChange>
      </w:pPr>
      <w:bookmarkStart w:id="884" w:name="_Toc117067381"/>
      <w:bookmarkStart w:id="885" w:name="_Toc117070485"/>
      <w:r w:rsidRPr="00447B28">
        <w:rPr>
          <w:lang w:val="en-US"/>
        </w:rPr>
        <w:t>Data normalization</w:t>
      </w:r>
      <w:bookmarkEnd w:id="884"/>
      <w:bookmarkEnd w:id="885"/>
    </w:p>
    <w:p w:rsidR="00FB7E0A" w:rsidRPr="00447B28" w:rsidRDefault="00FB7E0A" w:rsidP="00FB7E0A">
      <w:pPr>
        <w:rPr>
          <w:rFonts w:ascii="Arial" w:hAnsi="Arial"/>
          <w:lang w:val="en-US"/>
        </w:rPr>
      </w:pPr>
    </w:p>
    <w:p w:rsidR="00FB7E0A" w:rsidRPr="00447B28" w:rsidRDefault="00FB7E0A" w:rsidP="00FB7E0A">
      <w:pPr>
        <w:rPr>
          <w:lang w:val="en-US"/>
        </w:rPr>
      </w:pPr>
      <w:r w:rsidRPr="00447B28">
        <w:rPr>
          <w:lang w:val="en-US"/>
        </w:rPr>
        <w:t>When analyzing microarray experiments, the raw data obtained by scanning probe intensities on the chips can be strongly influenced by different technical effects. These can be different levels of background signal due to inhomogeneous washing, systematically deviating probe signal intensities due to different scanner settings (or even same settings on different devices), probe-specific hybridization affinity effects etc.</w:t>
      </w:r>
    </w:p>
    <w:p w:rsidR="00FB7E0A" w:rsidRPr="00447B28" w:rsidRDefault="00FB7E0A" w:rsidP="00FB7E0A">
      <w:pPr>
        <w:rPr>
          <w:lang w:val="en-US"/>
        </w:rPr>
      </w:pPr>
      <w:r w:rsidRPr="00447B28">
        <w:rPr>
          <w:lang w:val="en-US"/>
        </w:rPr>
        <w:t>To make sure that the microarrays you are going to analyze in a differential expression experiment can actually be compared it is very important to eliminate these effects. This process is called normalization. Since the first application of microarray technology many different normalization techniques have been proposed - the most widely used ones are available in Robin. If your favorite method is not among them feel free to contact us.</w:t>
      </w:r>
    </w:p>
    <w:p w:rsidR="00FB7E0A" w:rsidRPr="00447B28" w:rsidRDefault="00FB7E0A" w:rsidP="00FB7E0A">
      <w:pPr>
        <w:rPr>
          <w:lang w:val="en-US"/>
        </w:rPr>
      </w:pPr>
    </w:p>
    <w:p w:rsidR="00FB7E0A" w:rsidRPr="00447B28" w:rsidRDefault="00FB7E0A" w:rsidP="00FB7E0A">
      <w:pPr>
        <w:rPr>
          <w:lang w:val="en-US"/>
        </w:rPr>
      </w:pPr>
      <w:r w:rsidRPr="00447B28">
        <w:rPr>
          <w:lang w:val="en-US"/>
        </w:rPr>
        <w:t>Generally, all normalization methods consist of two (three in the case of Affymetrix GeneChip microarrays) major steps: (I) background correction, (II) normalization of background-corrected probe level data and (III) summarization of probe-level data to yield one expression measure per probeset.</w:t>
      </w:r>
    </w:p>
    <w:p w:rsidR="00D20621" w:rsidRDefault="00FB7E0A">
      <w:pPr>
        <w:pStyle w:val="Heading2"/>
        <w:numPr>
          <w:ins w:id="886" w:author="Unknown"/>
        </w:numPr>
        <w:rPr>
          <w:lang w:val="en-US"/>
        </w:rPr>
        <w:pPrChange w:id="887" w:author="Marc Lohse" w:date="2009-10-13T15:37:00Z">
          <w:pPr>
            <w:pStyle w:val="Heading3"/>
          </w:pPr>
        </w:pPrChange>
      </w:pPr>
      <w:bookmarkStart w:id="888" w:name="_Toc117067382"/>
      <w:bookmarkStart w:id="889" w:name="_Toc117070486"/>
      <w:r w:rsidRPr="00447B28">
        <w:rPr>
          <w:lang w:val="en-US"/>
        </w:rPr>
        <w:t>Single channel microarray normalization</w:t>
      </w:r>
      <w:bookmarkEnd w:id="888"/>
      <w:bookmarkEnd w:id="889"/>
    </w:p>
    <w:p w:rsidR="00D20621" w:rsidRDefault="00FB7E0A">
      <w:pPr>
        <w:pStyle w:val="Heading3"/>
        <w:numPr>
          <w:ins w:id="890" w:author="Unknown"/>
        </w:numPr>
        <w:rPr>
          <w:lang w:val="en-US"/>
        </w:rPr>
        <w:pPrChange w:id="891" w:author="Marc Lohse" w:date="2009-10-13T15:37:00Z">
          <w:pPr>
            <w:pStyle w:val="Heading4"/>
          </w:pPr>
        </w:pPrChange>
      </w:pPr>
      <w:bookmarkStart w:id="892" w:name="_Toc117070487"/>
      <w:r w:rsidRPr="00447B28">
        <w:rPr>
          <w:lang w:val="en-US"/>
        </w:rPr>
        <w:t>Normalization methods for Affymetrix arrays</w:t>
      </w:r>
      <w:bookmarkEnd w:id="892"/>
    </w:p>
    <w:p w:rsidR="00D20621" w:rsidRDefault="00FB7E0A">
      <w:pPr>
        <w:pStyle w:val="Heading4"/>
        <w:numPr>
          <w:ins w:id="893" w:author="Unknown"/>
        </w:numPr>
        <w:rPr>
          <w:lang w:val="en-US"/>
        </w:rPr>
        <w:pPrChange w:id="894" w:author="Marc Lohse" w:date="2009-10-13T15:37:00Z">
          <w:pPr>
            <w:pStyle w:val="Heading5"/>
          </w:pPr>
        </w:pPrChange>
      </w:pPr>
      <w:r w:rsidRPr="00447B28">
        <w:rPr>
          <w:lang w:val="en-US"/>
        </w:rPr>
        <w:t xml:space="preserve">RMA </w:t>
      </w:r>
      <w:r w:rsidR="00B862CD" w:rsidRPr="00447B28">
        <w:rPr>
          <w:lang w:val="en-US"/>
        </w:rPr>
        <w:fldChar w:fldCharType="begin">
          <w:fldData xml:space="preserve">PEVuZE5vdGU+PENpdGU+PEF1dGhvcj5Jcml6YXJyeTwvQXV0aG9yPjxZZWFyPjIwMDM8L1llYXI+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</w:fldData>
        </w:fldChar>
      </w:r>
      <w:r w:rsidRPr="00447B28">
        <w:rPr>
          <w:lang w:val="en-US"/>
        </w:rPr>
        <w:instrText xml:space="preserve"> ADDIN EN.CITE </w:instrText>
      </w:r>
      <w:r w:rsidR="00B862CD" w:rsidRPr="00447B28">
        <w:rPr>
          <w:lang w:val="en-US"/>
        </w:rPr>
        <w:fldChar w:fldCharType="begin">
          <w:fldData xml:space="preserve">PEVuZE5vdGU+PENpdGU+PEF1dGhvcj5Jcml6YXJyeTwvQXV0aG9yPjxZZWFyPjIwMDM8L1llYXI+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</w:fldData>
        </w:fldChar>
      </w:r>
      <w:r w:rsidRPr="00447B28">
        <w:rPr>
          <w:lang w:val="en-US"/>
        </w:rPr>
        <w:instrText xml:space="preserve"> ADDIN EN.CITE.DATA </w:instrText>
      </w:r>
      <w:r w:rsidR="00D20621" w:rsidRPr="00B862CD">
        <w:rPr>
          <w:lang w:val="en-US"/>
        </w:rPr>
      </w:r>
      <w:r w:rsidR="00B862CD" w:rsidRPr="00447B28">
        <w:rPr>
          <w:lang w:val="en-US"/>
        </w:rPr>
        <w:fldChar w:fldCharType="end"/>
      </w:r>
      <w:r w:rsidR="00D20621" w:rsidRPr="00B862CD">
        <w:rPr>
          <w:lang w:val="en-US"/>
        </w:rPr>
      </w:r>
      <w:r w:rsidR="00B862CD" w:rsidRPr="00447B28">
        <w:rPr>
          <w:lang w:val="en-US"/>
        </w:rPr>
        <w:fldChar w:fldCharType="separate"/>
      </w:r>
      <w:r w:rsidRPr="00447B28">
        <w:rPr>
          <w:lang w:val="en-US"/>
        </w:rPr>
        <w:t>(Irizarry et al., 2003)</w:t>
      </w:r>
      <w:r w:rsidR="00B862CD" w:rsidRPr="00447B28">
        <w:rPr>
          <w:lang w:val="en-US"/>
        </w:rPr>
        <w:fldChar w:fldCharType="end"/>
      </w:r>
    </w:p>
    <w:p w:rsidR="00FB7E0A" w:rsidRPr="00447B28" w:rsidRDefault="00FB7E0A" w:rsidP="00FB7E0A">
      <w:pPr>
        <w:rPr>
          <w:lang w:val="en-US"/>
        </w:rPr>
      </w:pPr>
      <w:r w:rsidRPr="00447B28">
        <w:rPr>
          <w:lang w:val="en-US"/>
        </w:rPr>
        <w:t xml:space="preserve">The robust multi-array average (RMA) normalization method proposed by </w:t>
      </w:r>
      <w:r w:rsidR="00B862CD" w:rsidRPr="00447B28">
        <w:rPr>
          <w:lang w:val="en-US"/>
        </w:rPr>
        <w:fldChar w:fldCharType="begin">
          <w:fldData xml:space="preserve">PEVuZE5vdGU+PENpdGU+PEF1dGhvcj5Jcml6YXJyeTwvQXV0aG9yPjxZZWFyPjIwMDM8L1llYXI+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</w:fldData>
        </w:fldChar>
      </w:r>
      <w:r w:rsidRPr="00447B28">
        <w:rPr>
          <w:lang w:val="en-US"/>
        </w:rPr>
        <w:instrText xml:space="preserve"> ADDIN EN.CITE </w:instrText>
      </w:r>
      <w:r w:rsidR="00B862CD" w:rsidRPr="00447B28">
        <w:rPr>
          <w:lang w:val="en-US"/>
        </w:rPr>
        <w:fldChar w:fldCharType="begin">
          <w:fldData xml:space="preserve">PEVuZE5vdGU+PENpdGU+PEF1dGhvcj5Jcml6YXJyeTwvQXV0aG9yPjxZZWFyPjIwMDM8L1llYXI+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</w:fldData>
        </w:fldChar>
      </w:r>
      <w:r w:rsidRPr="00447B28">
        <w:rPr>
          <w:lang w:val="en-US"/>
        </w:rPr>
        <w:instrText xml:space="preserve"> ADDIN EN.CITE.DATA </w:instrText>
      </w:r>
      <w:r w:rsidR="00D20621" w:rsidRPr="00B862CD">
        <w:rPr>
          <w:lang w:val="en-US"/>
        </w:rPr>
      </w:r>
      <w:r w:rsidR="00B862CD" w:rsidRPr="00447B28">
        <w:rPr>
          <w:lang w:val="en-US"/>
        </w:rPr>
        <w:fldChar w:fldCharType="end"/>
      </w:r>
      <w:r w:rsidR="00D20621" w:rsidRPr="00B862CD">
        <w:rPr>
          <w:lang w:val="en-US"/>
        </w:rPr>
      </w:r>
      <w:r w:rsidR="00B862CD" w:rsidRPr="00447B28">
        <w:rPr>
          <w:lang w:val="en-US"/>
        </w:rPr>
        <w:fldChar w:fldCharType="separate"/>
      </w:r>
      <w:r w:rsidRPr="00447B28">
        <w:rPr>
          <w:lang w:val="en-US"/>
        </w:rPr>
        <w:t>(Irizarry et al., 2003)</w:t>
      </w:r>
      <w:r w:rsidR="00B862CD" w:rsidRPr="00447B28">
        <w:rPr>
          <w:lang w:val="en-US"/>
        </w:rPr>
        <w:fldChar w:fldCharType="end"/>
      </w:r>
      <w:ins w:id="895" w:author="Marc Lohse" w:date="2009-10-13T10:54:00Z">
        <w:r>
          <w:rPr>
            <w:lang w:val="en-US"/>
          </w:rPr>
          <w:t xml:space="preserve"> </w:t>
        </w:r>
      </w:ins>
      <w:r w:rsidRPr="00447B28">
        <w:rPr>
          <w:lang w:val="en-US"/>
        </w:rPr>
        <w:t>has been widely used and accepted as a well-performing approach for inference of differential</w:t>
      </w:r>
      <w:ins w:id="896" w:author="Marc Lohse" w:date="2009-10-13T10:55:00Z">
        <w:r>
          <w:rPr>
            <w:lang w:val="en-US"/>
          </w:rPr>
          <w:t xml:space="preserve"> gene</w:t>
        </w:r>
      </w:ins>
      <w:r w:rsidRPr="00447B28">
        <w:rPr>
          <w:lang w:val="en-US"/>
        </w:rPr>
        <w:t xml:space="preserve"> expression from Affymetrix GeneChip(R)-based experiments. The RMA procedure first does background correction based on the assumption that the background signal is normally distributed while the real probe signal is exponentially distributed</w:t>
      </w:r>
      <w:ins w:id="897" w:author="Marc Lohse" w:date="2009-10-13T11:55:00Z">
        <w:r>
          <w:rPr>
            <w:lang w:val="en-US"/>
          </w:rPr>
          <w:t xml:space="preserve"> (convolution model)</w:t>
        </w:r>
      </w:ins>
      <w:r w:rsidRPr="00447B28">
        <w:rPr>
          <w:lang w:val="en-US"/>
        </w:rPr>
        <w:t xml:space="preserve">. The background-corrected data is then quantile normalized. Quantile normalization assumes that the distribution of gene abundances is nearly the same across all chips. A reference distribution is created using the pooled intensity probe distribution on all chips. To normalize each chip, the quantile of each intensity value is computed and then the original value is transformed to the corresponding quantile’s value on the pooled reference chip (that is created by averaging the values of each probe across all chips in the experiment). In the last step, a linear model is fitted to the corrected, normalized and log2-transformed probe intensities: </w:t>
      </w:r>
      <w:r w:rsidRPr="00447B28">
        <w:rPr>
          <w:position w:val="-12"/>
          <w:lang w:val="en-US"/>
        </w:rPr>
        <w:object w:dxaOrig="36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pt;height:16pt" o:ole="">
            <v:imagedata r:id="rId31" r:pict="rId32" o:title=""/>
          </v:shape>
          <o:OLEObject Type="Embed" ProgID="Equation.3" ShapeID="_x0000_i1025" DrawAspect="Content" ObjectID="_1203516519" r:id="rId33"/>
        </w:object>
      </w:r>
      <w:r w:rsidRPr="00447B28">
        <w:rPr>
          <w:lang w:val="en-US"/>
        </w:rPr>
        <w:t xml:space="preserve"> with </w:t>
      </w:r>
      <w:r w:rsidRPr="00447B28">
        <w:rPr>
          <w:position w:val="-12"/>
          <w:lang w:val="en-US"/>
        </w:rPr>
        <w:object w:dxaOrig="280" w:dyaOrig="320">
          <v:shape id="_x0000_i1026" type="#_x0000_t75" style="width:14pt;height:16pt" o:ole="">
            <v:imagedata r:id="rId34" r:pict="rId35" o:title=""/>
          </v:shape>
          <o:OLEObject Type="Embed" ProgID="Equation.3" ShapeID="_x0000_i1026" DrawAspect="Content" ObjectID="_1203516520" r:id="rId36"/>
        </w:object>
      </w:r>
      <w:r w:rsidRPr="00447B28">
        <w:rPr>
          <w:lang w:val="en-US"/>
        </w:rPr>
        <w:t xml:space="preserve"> being a probe affinity effect, </w:t>
      </w:r>
      <w:r w:rsidRPr="00447B28">
        <w:rPr>
          <w:i/>
          <w:lang w:val="en-US"/>
        </w:rPr>
        <w:t>µ</w:t>
      </w:r>
      <w:r w:rsidRPr="00447B28">
        <w:rPr>
          <w:i/>
          <w:vertAlign w:val="subscript"/>
          <w:lang w:val="en-US"/>
        </w:rPr>
        <w:t xml:space="preserve">i </w:t>
      </w:r>
      <w:r w:rsidRPr="00447B28">
        <w:rPr>
          <w:lang w:val="en-US"/>
        </w:rPr>
        <w:t xml:space="preserve">representing the log2 expression level on array </w:t>
      </w:r>
      <w:r w:rsidRPr="00447B28">
        <w:rPr>
          <w:i/>
          <w:lang w:val="en-US"/>
        </w:rPr>
        <w:t>I</w:t>
      </w:r>
      <w:r w:rsidRPr="00447B28">
        <w:rPr>
          <w:lang w:val="en-US"/>
        </w:rPr>
        <w:t xml:space="preserve"> and </w:t>
      </w:r>
      <w:r w:rsidRPr="00447B28">
        <w:rPr>
          <w:position w:val="-12"/>
          <w:lang w:val="en-US"/>
        </w:rPr>
        <w:object w:dxaOrig="240" w:dyaOrig="320">
          <v:shape id="_x0000_i1027" type="#_x0000_t75" style="width:12pt;height:16pt" o:ole="">
            <v:imagedata r:id="rId37" r:pict="rId38" o:title=""/>
          </v:shape>
          <o:OLEObject Type="Embed" ProgID="Equation.3" ShapeID="_x0000_i1027" DrawAspect="Content" ObjectID="_1203516521" r:id="rId39"/>
        </w:object>
      </w:r>
      <w:r w:rsidRPr="00447B28">
        <w:rPr>
          <w:lang w:val="en-US"/>
        </w:rPr>
        <w:t>representing a</w:t>
      </w:r>
      <w:del w:id="898" w:author="Björn Usadel" w:date="2009-10-12T18:20:00Z">
        <w:r w:rsidRPr="00447B28" w:rsidDel="006B0320">
          <w:rPr>
            <w:lang w:val="en-US"/>
          </w:rPr>
          <w:delText>n</w:delText>
        </w:r>
      </w:del>
      <w:r w:rsidRPr="00447B28">
        <w:rPr>
          <w:lang w:val="en-US"/>
        </w:rPr>
        <w:t xml:space="preserve"> noise error with mean = 0. The model parameters are estimated using the median polish procedure that is robust against outliers. </w:t>
      </w:r>
    </w:p>
    <w:p w:rsidR="00FB7E0A" w:rsidRPr="00447B28" w:rsidRDefault="00FB7E0A" w:rsidP="00FB7E0A">
      <w:pPr>
        <w:rPr>
          <w:rFonts w:ascii="Arial" w:hAnsi="Arial"/>
          <w:lang w:val="en-US"/>
        </w:rPr>
      </w:pPr>
      <w:r w:rsidRPr="00447B28">
        <w:rPr>
          <w:lang w:val="en-US"/>
        </w:rPr>
        <w:t xml:space="preserve"> </w:t>
      </w:r>
    </w:p>
    <w:p w:rsidR="00D20621" w:rsidRDefault="00FB7E0A">
      <w:pPr>
        <w:pStyle w:val="Heading4"/>
        <w:numPr>
          <w:ins w:id="899" w:author="Unknown"/>
        </w:numPr>
        <w:rPr>
          <w:lang w:val="en-US"/>
        </w:rPr>
        <w:pPrChange w:id="900" w:author="Marc Lohse" w:date="2009-10-13T15:37:00Z">
          <w:pPr>
            <w:pStyle w:val="Heading5"/>
          </w:pPr>
        </w:pPrChange>
      </w:pPr>
      <w:r w:rsidRPr="00447B28">
        <w:rPr>
          <w:lang w:val="en-US"/>
        </w:rPr>
        <w:t xml:space="preserve">GCRMA </w:t>
      </w:r>
      <w:r w:rsidR="00B862CD" w:rsidRPr="00447B28">
        <w:rPr>
          <w:lang w:val="en-US"/>
        </w:rPr>
        <w:fldChar w:fldCharType="begin"/>
      </w:r>
      <w:r w:rsidRPr="00447B28">
        <w:rPr>
          <w:lang w:val="en-US"/>
        </w:rPr>
        <w:instrText xml:space="preserve"> ADDIN EN.CITE &lt;EndNote&gt;&lt;Cite&gt;&lt;Author&gt;Wu&lt;/Author&gt;&lt;Year&gt;2004&lt;/Year&gt;&lt;RecNum&gt;31&lt;/RecNum&gt;&lt;record&gt;&lt;rec-number&gt;31&lt;/rec-number&gt;&lt;foreign-keys&gt;&lt;key app="EN" db-id="wwxr5eewzdsweue0vsnxstf09ztd5rsvadr0"&gt;31&lt;/key&gt;&lt;/foreign-keys&gt;&lt;ref-type name="Journal Article"&gt;17&lt;/ref-type&gt;&lt;contributors&gt;&lt;authors&gt;&lt;author&gt;Wu, Z.&lt;/author&gt;&lt;author&gt;Irizarry, R. A.&lt;/author&gt;&lt;author&gt;Gentleman, R.&lt;/author&gt;&lt;author&gt;Martinez-Murillo, F.&lt;/author&gt;&lt;author&gt;Spencer, F.&lt;/author&gt;&lt;/authors&gt;&lt;/contributors&gt;&lt;titles&gt;&lt;title&gt;A Model-Based Background Adjustment for Oligonucleotide Expression Arrays&lt;/title&gt;&lt;secondary-title&gt;Journal of the American Statistical Association&lt;/secondary-title&gt;&lt;/titles&gt;&lt;periodical&gt;&lt;full-title&gt;Journal of the American Statistical Association&lt;/full-title&gt;&lt;/periodical&gt;&lt;pages&gt;909-917&lt;/pages&gt;&lt;volume&gt;99&lt;/volume&gt;&lt;number&gt;468&lt;/number&gt;&lt;dates&gt;&lt;year&gt;2004&lt;/year&gt;&lt;pub-dates&gt;&lt;date&gt;Dec 1&lt;/date&gt;&lt;/pub-dates&gt;&lt;/dates&gt;&lt;label&gt;p01330&lt;/label&gt;&lt;urls&gt;&lt;pdf-urls&gt;&lt;url&gt;file://localhost/Users/marc/Documents/Papers/2004/Wu/Journal%20of%20the%20American%20Statistical%20Association%202004%20Wu.pdf&lt;/url&gt;&lt;/pdf-urls&gt;&lt;/urls&gt;&lt;custom3&gt;papers://0FAAA87A-C0AF-430C-9494-8B287197C39E/Paper/p1330&lt;/custom3&gt;&lt;electronic-resource-num&gt;10.1198/016214504000000683&lt;/electronic-resource-num&gt;&lt;/record&gt;&lt;/Cite&gt;&lt;/EndNote&gt;</w:instrText>
      </w:r>
      <w:r w:rsidR="00B862CD" w:rsidRPr="00447B28">
        <w:rPr>
          <w:lang w:val="en-US"/>
        </w:rPr>
        <w:fldChar w:fldCharType="separate"/>
      </w:r>
      <w:r w:rsidRPr="00447B28">
        <w:rPr>
          <w:lang w:val="en-US"/>
        </w:rPr>
        <w:t>(Wu et al., 2004)</w:t>
      </w:r>
      <w:r w:rsidR="00B862CD" w:rsidRPr="00447B28">
        <w:rPr>
          <w:lang w:val="en-US"/>
        </w:rPr>
        <w:fldChar w:fldCharType="end"/>
      </w:r>
    </w:p>
    <w:p w:rsidR="00FB7E0A" w:rsidRPr="00447B28" w:rsidRDefault="00FB7E0A" w:rsidP="00FB7E0A">
      <w:pPr>
        <w:rPr>
          <w:lang w:val="en-US"/>
        </w:rPr>
      </w:pPr>
      <w:r w:rsidRPr="00447B28">
        <w:rPr>
          <w:lang w:val="en-US"/>
        </w:rPr>
        <w:t>The GCRMA method adds a more refined background adjustment to the standard RMA normalization. This background adjustment method models the different hybridization affinities for each PM-MM probe pair based on its nucleotide sequence which results in a more precise estimate of the background. While the standard RMA approach ignores the MM probe-derived signal, GCRMA subtracts a shrunken MM value that was corrected for its binding affinity from the PM signal. More specifically, the model assumes:</w:t>
      </w:r>
    </w:p>
    <w:p w:rsidR="00FB7E0A" w:rsidRPr="00447B28" w:rsidRDefault="00FB7E0A" w:rsidP="00FB7E0A">
      <w:pPr>
        <w:rPr>
          <w:rFonts w:ascii="Arial" w:hAnsi="Arial"/>
          <w:lang w:val="en-US"/>
        </w:rPr>
      </w:pPr>
      <w:r w:rsidRPr="00447B28">
        <w:rPr>
          <w:position w:val="-8"/>
          <w:lang w:val="en-US"/>
        </w:rPr>
        <w:object w:dxaOrig="2080" w:dyaOrig="280">
          <v:shape id="_x0000_i1028" type="#_x0000_t75" style="width:104pt;height:14pt" o:ole="">
            <v:imagedata r:id="rId40" r:pict="rId41" o:title=""/>
          </v:shape>
          <o:OLEObject Type="Embed" ProgID="Equation.3" ShapeID="_x0000_i1028" DrawAspect="Content" ObjectID="_1203516522" r:id="rId42"/>
        </w:object>
      </w:r>
      <w:r w:rsidRPr="00447B28">
        <w:rPr>
          <w:lang w:val="en-US"/>
        </w:rPr>
        <w:t xml:space="preserve"> and </w:t>
      </w:r>
      <w:r w:rsidRPr="00447B28">
        <w:rPr>
          <w:position w:val="-8"/>
          <w:lang w:val="en-US"/>
        </w:rPr>
        <w:object w:dxaOrig="2320" w:dyaOrig="280">
          <v:shape id="_x0000_i1029" type="#_x0000_t75" style="width:116pt;height:14pt" o:ole="">
            <v:imagedata r:id="rId43" r:pict="rId44" o:title=""/>
          </v:shape>
          <o:OLEObject Type="Embed" ProgID="Equation.3" ShapeID="_x0000_i1029" DrawAspect="Content" ObjectID="_1203516523" r:id="rId45"/>
        </w:object>
      </w:r>
      <w:r w:rsidRPr="00447B28">
        <w:rPr>
          <w:lang w:val="en-US"/>
        </w:rPr>
        <w:t xml:space="preserve"> with </w:t>
      </w:r>
      <w:r w:rsidRPr="00447B28">
        <w:rPr>
          <w:i/>
          <w:lang w:val="en-US"/>
        </w:rPr>
        <w:t>O</w:t>
      </w:r>
      <w:r w:rsidRPr="00447B28">
        <w:rPr>
          <w:lang w:val="en-US"/>
        </w:rPr>
        <w:t xml:space="preserve"> being the optical noise, </w:t>
      </w:r>
      <w:r w:rsidRPr="00447B28">
        <w:rPr>
          <w:i/>
          <w:lang w:val="en-US"/>
        </w:rPr>
        <w:t>N</w:t>
      </w:r>
      <w:r w:rsidRPr="00447B28">
        <w:rPr>
          <w:lang w:val="en-US"/>
        </w:rPr>
        <w:t xml:space="preserve"> being the non-specific binding effect and </w:t>
      </w:r>
      <w:r w:rsidRPr="00447B28">
        <w:rPr>
          <w:i/>
          <w:lang w:val="en-US"/>
        </w:rPr>
        <w:t>S</w:t>
      </w:r>
      <w:r w:rsidRPr="00447B28">
        <w:rPr>
          <w:lang w:val="en-US"/>
        </w:rPr>
        <w:t xml:space="preserve"> being proportional to the real concentration of the target transcript. Hence, the model takes into account the observation, that the MM signal may contain real transcript signal. </w:t>
      </w:r>
    </w:p>
    <w:p w:rsidR="00D20621" w:rsidRDefault="00FB7E0A">
      <w:pPr>
        <w:pStyle w:val="Heading4"/>
        <w:numPr>
          <w:ins w:id="901" w:author="Unknown"/>
        </w:numPr>
        <w:rPr>
          <w:lang w:val="en-US"/>
        </w:rPr>
        <w:pPrChange w:id="902" w:author="Marc Lohse" w:date="2009-10-13T15:38:00Z">
          <w:pPr>
            <w:pStyle w:val="Heading5"/>
          </w:pPr>
        </w:pPrChange>
      </w:pPr>
      <w:r w:rsidRPr="00447B28">
        <w:rPr>
          <w:lang w:val="en-US"/>
        </w:rPr>
        <w:t>MAS 5.0 (Affymetrix Microarray Analysis Suite 5.0 )</w:t>
      </w:r>
    </w:p>
    <w:p w:rsidR="00FB7E0A" w:rsidRPr="00447B28" w:rsidRDefault="00FB7E0A" w:rsidP="00FB7E0A">
      <w:pPr>
        <w:rPr>
          <w:lang w:val="en-US"/>
        </w:rPr>
      </w:pPr>
      <w:r w:rsidRPr="00447B28">
        <w:rPr>
          <w:lang w:val="en-US"/>
        </w:rPr>
        <w:t>In contrast to the other normalization methods described here, MAS 5.0 works on a single chip basis. Briefly, each chip is divided into 16 (4x4) equally sized grid regions and a background and noise signal value is calculated based on the lowest 2% of measured probe intensities for each grid region. The probe intensities in each grid block are adjusted to the weighted average of the background signal where the weight is dependent on the (euclidean) distance of the probe to the centroid of the grid block. In the next step the perfect match (PM) and mismatch (MM) probe pairs are considered. The original purpose of the PM/MM probe pair design was to use the MM probe signal intensity as unspecific signal intensity and subtract it from the PM probe to generate a reliable probe signal. However it turned out that up to 30% of the MM probes display a signal intensity that is higher than the corresponding PM probe so that a simple subtraction would yield negative values. To work around this problem, the so called ideal mismatch (IM) was introduced. If the PM intensity is larger than MM, IM equals the MM value. In cases where PM=MM or PM&lt;MM, IM is calculated using the PM value and a specific background (SB) value that is computed by taking a robust average of the log ratios of PM and MM. The summarized expression measure is computed using a Tukey biweight of PM and IM values in each probe set on the log</w:t>
      </w:r>
      <w:r w:rsidRPr="00447B28">
        <w:rPr>
          <w:vertAlign w:val="subscript"/>
          <w:lang w:val="en-US"/>
        </w:rPr>
        <w:t>2</w:t>
      </w:r>
      <w:r w:rsidRPr="00447B28">
        <w:rPr>
          <w:lang w:val="en-US"/>
        </w:rPr>
        <w:t xml:space="preserve"> scale. In MAS 5.0, the normalization is performed after summarization. A scaling normalization is used to adjust intensity values on each array. MAS 5.0 provides final expression values on the original scale. The Robin analysis workflow takes this into account and logarithmizes the values prior to statistical analysis to provide uniform output independent of the normalization method chosen. For a more detailed description of the method, please see the Affymetrix technical documentation </w:t>
      </w:r>
      <w:r w:rsidR="00B862CD" w:rsidRPr="00B862CD">
        <w:rPr>
          <w:lang w:val="en-US"/>
          <w:rPrChange w:id="903" w:author="Marc Lohse" w:date="2009-10-23T10:53:00Z">
            <w:rPr>
              <w:b/>
              <w:bCs/>
              <w:iCs/>
              <w:szCs w:val="26"/>
              <w:lang w:val="en-US"/>
            </w:rPr>
          </w:rPrChange>
        </w:rPr>
        <w:t xml:space="preserve">(Affymetrix </w:t>
      </w:r>
      <w:r w:rsidR="00B862CD" w:rsidRPr="00B862CD">
        <w:rPr>
          <w:rFonts w:eastAsia="Cambria"/>
          <w:lang w:val="en-US"/>
          <w:rPrChange w:id="904" w:author="Marc Lohse" w:date="2009-10-23T10:53:00Z">
            <w:rPr>
              <w:rFonts w:eastAsia="Cambria"/>
              <w:b/>
              <w:bCs/>
              <w:iCs/>
              <w:szCs w:val="26"/>
              <w:highlight w:val="yellow"/>
              <w:lang w:val="en-US"/>
            </w:rPr>
          </w:rPrChange>
        </w:rPr>
        <w:t>GeneChip® Expression Analysis, 2004</w:t>
      </w:r>
      <w:r w:rsidR="00B862CD" w:rsidRPr="00B862CD">
        <w:rPr>
          <w:lang w:val="en-US"/>
          <w:rPrChange w:id="905" w:author="Marc Lohse" w:date="2009-10-23T10:53:00Z">
            <w:rPr>
              <w:b/>
              <w:bCs/>
              <w:iCs/>
              <w:szCs w:val="26"/>
              <w:lang w:val="en-US"/>
            </w:rPr>
          </w:rPrChange>
        </w:rPr>
        <w:t>).</w:t>
      </w:r>
    </w:p>
    <w:p w:rsidR="00FB7E0A" w:rsidRPr="00447B28" w:rsidRDefault="00FB7E0A" w:rsidP="00FB7E0A">
      <w:pPr>
        <w:rPr>
          <w:lang w:val="en-US"/>
        </w:rPr>
      </w:pPr>
    </w:p>
    <w:p w:rsidR="00D20621" w:rsidRDefault="00FB7E0A">
      <w:pPr>
        <w:pStyle w:val="Heading4"/>
        <w:numPr>
          <w:ins w:id="906" w:author="Unknown"/>
        </w:numPr>
        <w:rPr>
          <w:lang w:val="en-US"/>
        </w:rPr>
        <w:pPrChange w:id="907" w:author="Marc Lohse" w:date="2009-10-13T15:38:00Z">
          <w:pPr>
            <w:pStyle w:val="Heading5"/>
          </w:pPr>
        </w:pPrChange>
      </w:pPr>
      <w:r w:rsidRPr="00447B28">
        <w:rPr>
          <w:lang w:val="en-US"/>
        </w:rPr>
        <w:t>PLIER (Affymetrix,  Probe Logarithmic Intensity Error Estimation, 2005)</w:t>
      </w:r>
    </w:p>
    <w:p w:rsidR="00FB7E0A" w:rsidRPr="00504972" w:rsidRDefault="00FB7E0A" w:rsidP="00FB7E0A">
      <w:pPr>
        <w:rPr>
          <w:ins w:id="908" w:author="Marc Lohse" w:date="2009-10-13T11:11:00Z"/>
          <w:lang w:val="en-US"/>
        </w:rPr>
      </w:pPr>
      <w:r w:rsidRPr="00447B28">
        <w:rPr>
          <w:lang w:val="en-US"/>
        </w:rPr>
        <w:t xml:space="preserve">The PLIER method was developed by Affymetrix as an improved estimator of signal intensity. It is, unlike MAS 5.0, a multi-array method but includes the summarization algorithm that is also used in the MAS 5.0 method. Like RMA it uses a global model but bases this on a different set of assumptions. Unlike RMA it takes the MM probe signal into account when </w:t>
      </w:r>
      <w:commentRangeStart w:id="909"/>
      <w:r w:rsidRPr="00447B28">
        <w:rPr>
          <w:lang w:val="en-US"/>
        </w:rPr>
        <w:t>computing</w:t>
      </w:r>
      <w:commentRangeEnd w:id="909"/>
      <w:r>
        <w:rPr>
          <w:rStyle w:val="CommentReference"/>
          <w:rFonts w:ascii="Liberation Serif" w:eastAsia="DejaVu Sans" w:hAnsi="Liberation Serif"/>
          <w:kern w:val="1"/>
          <w:lang w:val="en-US" w:eastAsia="en-US"/>
        </w:rPr>
        <w:commentReference w:id="909"/>
      </w:r>
      <w:r w:rsidRPr="00447B28">
        <w:rPr>
          <w:lang w:val="en-US"/>
        </w:rPr>
        <w:t xml:space="preserve"> expression values.</w:t>
      </w:r>
      <w:ins w:id="910" w:author="Marc Lohse" w:date="2009-10-13T11:02:00Z">
        <w:r>
          <w:rPr>
            <w:lang w:val="en-US"/>
          </w:rPr>
          <w:t xml:space="preserve"> </w:t>
        </w:r>
      </w:ins>
      <w:ins w:id="911" w:author="Marc Lohse" w:date="2009-10-13T11:11:00Z">
        <w:r>
          <w:rPr>
            <w:lang w:val="en-US"/>
          </w:rPr>
          <w:t xml:space="preserve">The observed PM and MM </w:t>
        </w:r>
      </w:ins>
      <w:ins w:id="912" w:author="Marc Lohse" w:date="2009-10-13T11:14:00Z">
        <w:r>
          <w:rPr>
            <w:lang w:val="en-US"/>
          </w:rPr>
          <w:t xml:space="preserve">probe </w:t>
        </w:r>
      </w:ins>
      <w:ins w:id="913" w:author="Marc Lohse" w:date="2009-10-13T11:11:00Z">
        <w:r>
          <w:rPr>
            <w:lang w:val="en-US"/>
          </w:rPr>
          <w:t>signal</w:t>
        </w:r>
      </w:ins>
      <w:ins w:id="914" w:author="Marc Lohse" w:date="2009-10-13T11:14:00Z">
        <w:r>
          <w:rPr>
            <w:lang w:val="en-US"/>
          </w:rPr>
          <w:t xml:space="preserve"> intensities for the </w:t>
        </w:r>
        <w:r>
          <w:rPr>
            <w:i/>
            <w:lang w:val="en-US"/>
          </w:rPr>
          <w:t>i</w:t>
        </w:r>
        <w:r>
          <w:rPr>
            <w:lang w:val="en-US"/>
          </w:rPr>
          <w:t xml:space="preserve">th probe on the </w:t>
        </w:r>
        <w:r>
          <w:rPr>
            <w:i/>
            <w:lang w:val="en-US"/>
          </w:rPr>
          <w:t>j</w:t>
        </w:r>
        <w:r>
          <w:rPr>
            <w:lang w:val="en-US"/>
          </w:rPr>
          <w:t>th array</w:t>
        </w:r>
      </w:ins>
      <w:ins w:id="915" w:author="Marc Lohse" w:date="2009-10-13T11:11:00Z">
        <w:r>
          <w:rPr>
            <w:lang w:val="en-US"/>
          </w:rPr>
          <w:t xml:space="preserve"> are assumed to be </w:t>
        </w:r>
      </w:ins>
      <w:ins w:id="916" w:author="Marc Lohse" w:date="2009-10-13T11:12:00Z">
        <w:r w:rsidRPr="00586702">
          <w:rPr>
            <w:position w:val="-12"/>
            <w:lang w:val="en-US"/>
          </w:rPr>
          <w:object w:dxaOrig="2360" w:dyaOrig="320">
            <v:shape id="_x0000_i1030" type="#_x0000_t75" style="width:118pt;height:16pt" o:ole="">
              <v:imagedata r:id="rId46" r:pict="rId47" o:title=""/>
            </v:shape>
            <o:OLEObject Type="Embed" ProgID="Equation.3" ShapeID="_x0000_i1030" DrawAspect="Content" ObjectID="_1203516524" r:id="rId48"/>
          </w:object>
        </w:r>
      </w:ins>
      <w:ins w:id="917" w:author="Marc Lohse" w:date="2009-10-13T11:13:00Z">
        <w:r>
          <w:rPr>
            <w:lang w:val="en-US"/>
          </w:rPr>
          <w:t xml:space="preserve"> and </w:t>
        </w:r>
      </w:ins>
      <w:r w:rsidRPr="00586702">
        <w:rPr>
          <w:position w:val="-12"/>
          <w:lang w:val="en-US"/>
        </w:rPr>
        <w:object w:dxaOrig="1340" w:dyaOrig="320">
          <v:shape id="_x0000_i1031" type="#_x0000_t75" style="width:68pt;height:16pt" o:ole="">
            <v:imagedata r:id="rId49" r:pict="rId50" o:title=""/>
          </v:shape>
          <o:OLEObject Type="Embed" ProgID="Equation.3" ShapeID="_x0000_i1031" DrawAspect="Content" ObjectID="_1203516525" r:id="rId51"/>
        </w:object>
      </w:r>
      <w:ins w:id="918" w:author="Marc Lohse" w:date="2009-10-13T11:14:00Z">
        <w:r>
          <w:rPr>
            <w:lang w:val="en-US"/>
          </w:rPr>
          <w:t xml:space="preserve"> with </w:t>
        </w:r>
      </w:ins>
      <w:ins w:id="919" w:author="Marc Lohse" w:date="2009-10-13T11:15:00Z">
        <w:r w:rsidRPr="00504972">
          <w:rPr>
            <w:i/>
            <w:lang w:val="en-US"/>
          </w:rPr>
          <w:t>µ</w:t>
        </w:r>
      </w:ins>
      <w:ins w:id="920" w:author="Marc Lohse" w:date="2009-10-13T11:18:00Z">
        <w:r w:rsidRPr="00504972">
          <w:rPr>
            <w:i/>
            <w:vertAlign w:val="subscript"/>
            <w:lang w:val="en-US"/>
          </w:rPr>
          <w:t>ij</w:t>
        </w:r>
      </w:ins>
      <w:ins w:id="921" w:author="Marc Lohse" w:date="2009-10-13T11:15:00Z">
        <w:r>
          <w:rPr>
            <w:lang w:val="en-US"/>
          </w:rPr>
          <w:t xml:space="preserve"> being the binding level</w:t>
        </w:r>
      </w:ins>
      <w:ins w:id="922" w:author="Marc Lohse" w:date="2009-10-13T11:19:00Z">
        <w:r>
          <w:rPr>
            <w:lang w:val="en-US"/>
          </w:rPr>
          <w:t xml:space="preserve"> of probe </w:t>
        </w:r>
        <w:r>
          <w:rPr>
            <w:i/>
            <w:lang w:val="en-US"/>
          </w:rPr>
          <w:t>i</w:t>
        </w:r>
        <w:r>
          <w:rPr>
            <w:lang w:val="en-US"/>
          </w:rPr>
          <w:t xml:space="preserve"> and array </w:t>
        </w:r>
        <w:r>
          <w:rPr>
            <w:i/>
            <w:lang w:val="en-US"/>
          </w:rPr>
          <w:t>j</w:t>
        </w:r>
      </w:ins>
      <w:ins w:id="923" w:author="Marc Lohse" w:date="2009-10-13T11:15:00Z">
        <w:r>
          <w:rPr>
            <w:lang w:val="en-US"/>
          </w:rPr>
          <w:t xml:space="preserve">, </w:t>
        </w:r>
        <w:r>
          <w:rPr>
            <w:i/>
            <w:lang w:val="en-US"/>
          </w:rPr>
          <w:t>a</w:t>
        </w:r>
      </w:ins>
      <w:ins w:id="924" w:author="Marc Lohse" w:date="2009-10-13T11:18:00Z">
        <w:r w:rsidRPr="00504972">
          <w:rPr>
            <w:i/>
            <w:vertAlign w:val="subscript"/>
            <w:lang w:val="en-US"/>
          </w:rPr>
          <w:t>i</w:t>
        </w:r>
      </w:ins>
      <w:ins w:id="925" w:author="Marc Lohse" w:date="2009-10-13T11:15:00Z">
        <w:r>
          <w:rPr>
            <w:lang w:val="en-US"/>
          </w:rPr>
          <w:t xml:space="preserve"> being the probe specific binding affinity, </w:t>
        </w:r>
      </w:ins>
      <w:ins w:id="926" w:author="Marc Lohse" w:date="2009-10-13T11:16:00Z">
        <w:r>
          <w:rPr>
            <w:i/>
            <w:lang w:val="en-US"/>
          </w:rPr>
          <w:t>c</w:t>
        </w:r>
        <w:r w:rsidRPr="00504972">
          <w:rPr>
            <w:i/>
            <w:vertAlign w:val="subscript"/>
            <w:lang w:val="en-US"/>
          </w:rPr>
          <w:t>j</w:t>
        </w:r>
        <w:r>
          <w:rPr>
            <w:lang w:val="en-US"/>
          </w:rPr>
          <w:t xml:space="preserve"> the RNA concentration in the sample hybridized to array </w:t>
        </w:r>
        <w:r>
          <w:rPr>
            <w:i/>
            <w:lang w:val="en-US"/>
          </w:rPr>
          <w:t>j</w:t>
        </w:r>
        <w:r>
          <w:rPr>
            <w:lang w:val="en-US"/>
          </w:rPr>
          <w:t xml:space="preserve"> and </w:t>
        </w:r>
      </w:ins>
      <w:ins w:id="927" w:author="Marc Lohse" w:date="2009-10-13T11:17:00Z">
        <w:r>
          <w:rPr>
            <w:i/>
            <w:lang w:val="en-US"/>
          </w:rPr>
          <w:t>B</w:t>
        </w:r>
      </w:ins>
      <w:ins w:id="928" w:author="Marc Lohse" w:date="2009-10-13T11:20:00Z">
        <w:r w:rsidRPr="00504972">
          <w:rPr>
            <w:i/>
            <w:vertAlign w:val="subscript"/>
            <w:lang w:val="en-US"/>
          </w:rPr>
          <w:t>ij</w:t>
        </w:r>
      </w:ins>
      <w:ins w:id="929" w:author="Marc Lohse" w:date="2009-10-13T11:17:00Z">
        <w:r>
          <w:rPr>
            <w:lang w:val="en-US"/>
          </w:rPr>
          <w:t xml:space="preserve"> the background binding intensity of probe</w:t>
        </w:r>
      </w:ins>
      <w:ins w:id="930" w:author="Marc Lohse" w:date="2009-10-13T11:20:00Z">
        <w:r>
          <w:rPr>
            <w:lang w:val="en-US"/>
          </w:rPr>
          <w:t xml:space="preserve"> </w:t>
        </w:r>
        <w:r>
          <w:rPr>
            <w:i/>
            <w:lang w:val="en-US"/>
          </w:rPr>
          <w:t>I</w:t>
        </w:r>
        <w:r>
          <w:rPr>
            <w:lang w:val="en-US"/>
          </w:rPr>
          <w:t xml:space="preserve"> on array </w:t>
        </w:r>
        <w:r>
          <w:rPr>
            <w:i/>
            <w:lang w:val="en-US"/>
          </w:rPr>
          <w:t>j</w:t>
        </w:r>
        <w:r>
          <w:rPr>
            <w:lang w:val="en-US"/>
          </w:rPr>
          <w:t>.</w:t>
        </w:r>
      </w:ins>
    </w:p>
    <w:p w:rsidR="00FB7E0A" w:rsidRDefault="00FB7E0A" w:rsidP="00FB7E0A">
      <w:pPr>
        <w:rPr>
          <w:ins w:id="931" w:author="Marc Lohse" w:date="2009-10-13T11:43:00Z"/>
          <w:lang w:val="en-US"/>
        </w:rPr>
      </w:pPr>
      <w:ins w:id="932" w:author="Marc Lohse" w:date="2009-10-13T11:20:00Z">
        <w:r>
          <w:rPr>
            <w:lang w:val="en-US"/>
          </w:rPr>
          <w:t xml:space="preserve">PLIER also </w:t>
        </w:r>
      </w:ins>
      <w:ins w:id="933" w:author="Marc Lohse" w:date="2009-10-13T11:02:00Z">
        <w:r>
          <w:rPr>
            <w:lang w:val="en-US"/>
          </w:rPr>
          <w:t xml:space="preserve"> assumes that the error of the PM and MM</w:t>
        </w:r>
      </w:ins>
      <w:ins w:id="934" w:author="Marc Lohse" w:date="2009-10-13T11:03:00Z">
        <w:r>
          <w:rPr>
            <w:lang w:val="en-US"/>
          </w:rPr>
          <w:t xml:space="preserve"> probe </w:t>
        </w:r>
      </w:ins>
      <w:ins w:id="935" w:author="Marc Lohse" w:date="2009-10-13T11:02:00Z">
        <w:r>
          <w:rPr>
            <w:lang w:val="en-US"/>
          </w:rPr>
          <w:t>signal</w:t>
        </w:r>
      </w:ins>
      <w:ins w:id="936" w:author="Marc Lohse" w:date="2009-10-13T11:03:00Z">
        <w:r>
          <w:rPr>
            <w:lang w:val="en-US"/>
          </w:rPr>
          <w:t xml:space="preserve">s are </w:t>
        </w:r>
      </w:ins>
      <w:ins w:id="937" w:author="Marc Lohse" w:date="2009-10-13T11:08:00Z">
        <w:r>
          <w:rPr>
            <w:lang w:val="en-US"/>
          </w:rPr>
          <w:t>reciprocal</w:t>
        </w:r>
      </w:ins>
      <w:ins w:id="938" w:author="Marc Lohse" w:date="2009-10-13T11:03:00Z">
        <w:r>
          <w:rPr>
            <w:lang w:val="en-US"/>
          </w:rPr>
          <w:t xml:space="preserve"> (while MAS 5.0 assumes them to be equal): </w:t>
        </w:r>
      </w:ins>
      <w:ins w:id="939" w:author="Marc Lohse" w:date="2009-10-13T11:04:00Z">
        <w:r w:rsidRPr="00586702">
          <w:rPr>
            <w:position w:val="-30"/>
            <w:lang w:val="en-US"/>
          </w:rPr>
          <w:object w:dxaOrig="1020" w:dyaOrig="660">
            <v:shape id="_x0000_i1032" type="#_x0000_t75" style="width:52pt;height:34pt" o:ole="">
              <v:imagedata r:id="rId52" r:pict="rId53" o:title=""/>
            </v:shape>
            <o:OLEObject Type="Embed" ProgID="Equation.3" ShapeID="_x0000_i1032" DrawAspect="Content" ObjectID="_1203516526" r:id="rId54"/>
          </w:object>
        </w:r>
      </w:ins>
      <w:ins w:id="940" w:author="Marc Lohse" w:date="2009-10-13T11:05:00Z">
        <w:r>
          <w:rPr>
            <w:lang w:val="en-US"/>
          </w:rPr>
          <w:t xml:space="preserve"> with </w:t>
        </w:r>
      </w:ins>
      <w:ins w:id="941" w:author="Marc Lohse" w:date="2009-10-13T11:06:00Z">
        <w:r w:rsidRPr="00586702">
          <w:rPr>
            <w:position w:val="-12"/>
            <w:lang w:val="en-US"/>
          </w:rPr>
          <w:object w:dxaOrig="400" w:dyaOrig="360">
            <v:shape id="_x0000_i1033" type="#_x0000_t75" style="width:20pt;height:18pt" o:ole="">
              <v:imagedata r:id="rId55" r:pict="rId56" o:title=""/>
            </v:shape>
            <o:OLEObject Type="Embed" ProgID="Equation.3" ShapeID="_x0000_i1033" DrawAspect="Content" ObjectID="_1203516527" r:id="rId57"/>
          </w:object>
        </w:r>
      </w:ins>
      <w:ins w:id="942" w:author="Marc Lohse" w:date="2009-10-13T11:06:00Z">
        <w:r>
          <w:rPr>
            <w:lang w:val="en-US"/>
          </w:rPr>
          <w:t xml:space="preserve"> being the error of the </w:t>
        </w:r>
        <w:r w:rsidRPr="00586702">
          <w:rPr>
            <w:i/>
            <w:lang w:val="en-US"/>
          </w:rPr>
          <w:t>i</w:t>
        </w:r>
        <w:r>
          <w:rPr>
            <w:lang w:val="en-US"/>
          </w:rPr>
          <w:t xml:space="preserve">th </w:t>
        </w:r>
      </w:ins>
      <w:ins w:id="943" w:author="Marc Lohse" w:date="2009-10-13T11:07:00Z">
        <w:r>
          <w:rPr>
            <w:lang w:val="en-US"/>
          </w:rPr>
          <w:t xml:space="preserve">perfect match </w:t>
        </w:r>
      </w:ins>
      <w:ins w:id="944" w:author="Marc Lohse" w:date="2009-10-13T11:06:00Z">
        <w:r>
          <w:rPr>
            <w:lang w:val="en-US"/>
          </w:rPr>
          <w:t xml:space="preserve">probe in the </w:t>
        </w:r>
        <w:r w:rsidRPr="00586702">
          <w:rPr>
            <w:i/>
            <w:lang w:val="en-US"/>
          </w:rPr>
          <w:t>j</w:t>
        </w:r>
        <w:r>
          <w:rPr>
            <w:lang w:val="en-US"/>
          </w:rPr>
          <w:t>th</w:t>
        </w:r>
      </w:ins>
      <w:ins w:id="945" w:author="Marc Lohse" w:date="2009-10-13T11:02:00Z">
        <w:r>
          <w:rPr>
            <w:lang w:val="en-US"/>
          </w:rPr>
          <w:t xml:space="preserve"> </w:t>
        </w:r>
      </w:ins>
      <w:ins w:id="946" w:author="Marc Lohse" w:date="2009-10-13T11:09:00Z">
        <w:r>
          <w:rPr>
            <w:lang w:val="en-US"/>
          </w:rPr>
          <w:t>array</w:t>
        </w:r>
      </w:ins>
      <w:ins w:id="947" w:author="Marc Lohse" w:date="2009-10-13T11:07:00Z">
        <w:r>
          <w:rPr>
            <w:lang w:val="en-US"/>
          </w:rPr>
          <w:t xml:space="preserve"> and </w:t>
        </w:r>
      </w:ins>
      <w:ins w:id="948" w:author="Marc Lohse" w:date="2009-10-13T11:07:00Z">
        <w:r w:rsidRPr="00586702">
          <w:rPr>
            <w:position w:val="-12"/>
            <w:lang w:val="en-US"/>
          </w:rPr>
          <w:object w:dxaOrig="420" w:dyaOrig="360">
            <v:shape id="_x0000_i1034" type="#_x0000_t75" style="width:22pt;height:18pt" o:ole="">
              <v:imagedata r:id="rId58" r:pict="rId59" o:title=""/>
            </v:shape>
            <o:OLEObject Type="Embed" ProgID="Equation.3" ShapeID="_x0000_i1034" DrawAspect="Content" ObjectID="_1203516528" r:id="rId60"/>
          </w:object>
        </w:r>
      </w:ins>
      <w:ins w:id="949" w:author="Marc Lohse" w:date="2009-10-13T11:07:00Z">
        <w:r>
          <w:rPr>
            <w:lang w:val="en-US"/>
          </w:rPr>
          <w:t xml:space="preserve"> the error of the corresponding mismatch probe</w:t>
        </w:r>
      </w:ins>
      <w:ins w:id="950" w:author="Marc Lohse" w:date="2009-10-13T11:08:00Z">
        <w:r>
          <w:rPr>
            <w:lang w:val="en-US"/>
          </w:rPr>
          <w:t>.</w:t>
        </w:r>
      </w:ins>
      <w:ins w:id="951" w:author="Marc Lohse" w:date="2009-10-13T11:43:00Z">
        <w:r>
          <w:rPr>
            <w:lang w:val="en-US"/>
          </w:rPr>
          <w:t xml:space="preserve"> This results in the following equation: </w:t>
        </w:r>
      </w:ins>
      <w:r w:rsidRPr="00FA07EC">
        <w:rPr>
          <w:position w:val="-30"/>
          <w:lang w:val="en-US"/>
        </w:rPr>
        <w:object w:dxaOrig="3120" w:dyaOrig="760">
          <v:shape id="_x0000_i1035" type="#_x0000_t75" style="width:156pt;height:38pt" o:ole="">
            <v:imagedata r:id="rId61" r:pict="rId62" o:title=""/>
          </v:shape>
          <o:OLEObject Type="Embed" ProgID="Equation.3" ShapeID="_x0000_i1035" DrawAspect="Content" ObjectID="_1203516529" r:id="rId63"/>
        </w:object>
      </w:r>
      <w:ins w:id="952" w:author="Marc Lohse" w:date="2009-10-13T11:46:00Z">
        <w:r>
          <w:rPr>
            <w:lang w:val="en-US"/>
          </w:rPr>
          <w:t>.</w:t>
        </w:r>
      </w:ins>
    </w:p>
    <w:p w:rsidR="00FB7E0A" w:rsidRPr="00447B28" w:rsidRDefault="00FB7E0A" w:rsidP="00FB7E0A">
      <w:pPr>
        <w:numPr>
          <w:ins w:id="953" w:author="Marc Lohse" w:date="2009-10-13T11:43:00Z"/>
        </w:numPr>
        <w:rPr>
          <w:lang w:val="en-US"/>
        </w:rPr>
      </w:pPr>
      <w:ins w:id="954" w:author="Marc Lohse" w:date="2009-10-13T11:23:00Z">
        <w:r>
          <w:rPr>
            <w:lang w:val="en-US"/>
          </w:rPr>
          <w:t xml:space="preserve">Based on the above </w:t>
        </w:r>
      </w:ins>
      <w:ins w:id="955" w:author="Marc Lohse" w:date="2009-10-13T11:24:00Z">
        <w:r>
          <w:rPr>
            <w:lang w:val="en-US"/>
          </w:rPr>
          <w:t>assumptions</w:t>
        </w:r>
      </w:ins>
      <w:ins w:id="956" w:author="Marc Lohse" w:date="2009-10-13T11:23:00Z">
        <w:r>
          <w:rPr>
            <w:lang w:val="en-US"/>
          </w:rPr>
          <w:t xml:space="preserve">, the PLIER algorithm computes the values of </w:t>
        </w:r>
        <w:r>
          <w:rPr>
            <w:i/>
            <w:lang w:val="en-US"/>
          </w:rPr>
          <w:t xml:space="preserve">a </w:t>
        </w:r>
        <w:r>
          <w:rPr>
            <w:lang w:val="en-US"/>
          </w:rPr>
          <w:t xml:space="preserve"> and </w:t>
        </w:r>
        <w:r>
          <w:rPr>
            <w:i/>
            <w:lang w:val="en-US"/>
          </w:rPr>
          <w:t>c</w:t>
        </w:r>
        <w:r>
          <w:rPr>
            <w:lang w:val="en-US"/>
          </w:rPr>
          <w:t xml:space="preserve"> </w:t>
        </w:r>
      </w:ins>
      <w:ins w:id="957" w:author="Marc Lohse" w:date="2009-10-13T11:24:00Z">
        <w:r>
          <w:rPr>
            <w:lang w:val="en-US"/>
          </w:rPr>
          <w:t xml:space="preserve">by </w:t>
        </w:r>
      </w:ins>
      <w:ins w:id="958" w:author="Marc Lohse" w:date="2009-10-13T11:28:00Z">
        <w:r>
          <w:rPr>
            <w:lang w:val="en-US"/>
          </w:rPr>
          <w:t>setting</w:t>
        </w:r>
      </w:ins>
      <w:ins w:id="959" w:author="Marc Lohse" w:date="2009-10-13T11:27:00Z">
        <w:r>
          <w:rPr>
            <w:lang w:val="en-US"/>
          </w:rPr>
          <w:t xml:space="preserve"> the residual </w:t>
        </w:r>
        <w:r w:rsidRPr="00C15277">
          <w:rPr>
            <w:i/>
            <w:lang w:val="en-US"/>
          </w:rPr>
          <w:t>r</w:t>
        </w:r>
        <w:r>
          <w:rPr>
            <w:lang w:val="en-US"/>
          </w:rPr>
          <w:t xml:space="preserve"> = log(</w:t>
        </w:r>
      </w:ins>
      <w:ins w:id="960" w:author="Marc Lohse" w:date="2009-10-13T11:28:00Z">
        <w:r w:rsidRPr="00C15277">
          <w:rPr>
            <w:i/>
            <w:lang w:val="en-US"/>
          </w:rPr>
          <w:sym w:font="Symbol" w:char="F065"/>
        </w:r>
      </w:ins>
      <w:ins w:id="961" w:author="Marc Lohse" w:date="2009-10-13T11:27:00Z">
        <w:r>
          <w:rPr>
            <w:lang w:val="en-US"/>
          </w:rPr>
          <w:t>)</w:t>
        </w:r>
      </w:ins>
      <w:ins w:id="962" w:author="Marc Lohse" w:date="2009-10-13T11:28:00Z">
        <w:r>
          <w:rPr>
            <w:lang w:val="en-US"/>
          </w:rPr>
          <w:t xml:space="preserve"> to zero using </w:t>
        </w:r>
      </w:ins>
      <w:ins w:id="963" w:author="Marc Lohse" w:date="2009-10-13T11:29:00Z">
        <w:r>
          <w:rPr>
            <w:lang w:val="en-US"/>
          </w:rPr>
          <w:t xml:space="preserve">a minimization of a robust average of the </w:t>
        </w:r>
        <w:r>
          <w:rPr>
            <w:i/>
            <w:lang w:val="en-US"/>
          </w:rPr>
          <w:t>r</w:t>
        </w:r>
        <w:r w:rsidRPr="00C15277">
          <w:rPr>
            <w:i/>
            <w:vertAlign w:val="superscript"/>
            <w:lang w:val="en-US"/>
          </w:rPr>
          <w:t>2</w:t>
        </w:r>
        <w:r>
          <w:rPr>
            <w:i/>
            <w:vertAlign w:val="superscript"/>
            <w:lang w:val="en-US"/>
          </w:rPr>
          <w:t xml:space="preserve"> </w:t>
        </w:r>
        <w:r w:rsidRPr="00C15277">
          <w:rPr>
            <w:lang w:val="en-US"/>
          </w:rPr>
          <w:t>values</w:t>
        </w:r>
        <w:r>
          <w:rPr>
            <w:lang w:val="en-US"/>
          </w:rPr>
          <w:t xml:space="preserve">. </w:t>
        </w:r>
      </w:ins>
      <w:commentRangeStart w:id="964"/>
      <w:ins w:id="965" w:author="Marc Lohse" w:date="2009-10-13T11:39:00Z">
        <w:r>
          <w:rPr>
            <w:lang w:val="en-US"/>
          </w:rPr>
          <w:t>PLIER performs slightly better than MAS 5</w:t>
        </w:r>
      </w:ins>
      <w:ins w:id="966" w:author="Marc Lohse" w:date="2009-10-13T11:40:00Z">
        <w:r>
          <w:rPr>
            <w:lang w:val="en-US"/>
          </w:rPr>
          <w:t xml:space="preserve">.0 when comparing the analysis of spike-in experiments where RNA of know concentration was added to the sample, possibly due to a better error estimation procedure. </w:t>
        </w:r>
      </w:ins>
      <w:r w:rsidRPr="00447B28">
        <w:rPr>
          <w:lang w:val="en-US"/>
        </w:rPr>
        <w:t xml:space="preserve">For further </w:t>
      </w:r>
      <w:commentRangeEnd w:id="964"/>
      <w:r>
        <w:rPr>
          <w:rStyle w:val="CommentReference"/>
          <w:rFonts w:ascii="Liberation Serif" w:eastAsia="DejaVu Sans" w:hAnsi="Liberation Serif"/>
          <w:vanish/>
          <w:kern w:val="1"/>
          <w:lang w:val="en-US" w:eastAsia="en-US"/>
        </w:rPr>
        <w:commentReference w:id="964"/>
      </w:r>
      <w:r w:rsidRPr="00447B28">
        <w:rPr>
          <w:lang w:val="en-US"/>
        </w:rPr>
        <w:t xml:space="preserve">details and an in-depth discussion of the PLIER algorithms and performance, please see </w:t>
      </w:r>
      <w:r w:rsidR="00B862CD" w:rsidRPr="00B862CD">
        <w:rPr>
          <w:lang w:val="en-US"/>
          <w:rPrChange w:id="967" w:author="Marc Lohse" w:date="2009-10-23T10:53:00Z">
            <w:rPr>
              <w:b/>
              <w:bCs/>
              <w:iCs/>
              <w:szCs w:val="26"/>
              <w:highlight w:val="yellow"/>
              <w:lang w:val="en-US"/>
            </w:rPr>
          </w:rPrChange>
        </w:rPr>
        <w:t>Affymetrix’s Guide to PLIER esitimation, 2005 and Therneau and Ballmann, 2008</w:t>
      </w:r>
      <w:r w:rsidRPr="00447B28">
        <w:rPr>
          <w:lang w:val="en-US"/>
        </w:rPr>
        <w:t>.</w:t>
      </w:r>
    </w:p>
    <w:p w:rsidR="00D20621" w:rsidRDefault="00FB7E0A">
      <w:pPr>
        <w:pStyle w:val="Heading3"/>
        <w:numPr>
          <w:ins w:id="968" w:author="Unknown"/>
        </w:numPr>
        <w:rPr>
          <w:lang w:val="en-US"/>
        </w:rPr>
        <w:pPrChange w:id="969" w:author="Marc Lohse" w:date="2009-10-13T15:38:00Z">
          <w:pPr>
            <w:pStyle w:val="Heading4"/>
          </w:pPr>
        </w:pPrChange>
      </w:pPr>
      <w:bookmarkStart w:id="970" w:name="_Toc117070488"/>
      <w:r w:rsidRPr="00447B28">
        <w:rPr>
          <w:lang w:val="en-US"/>
        </w:rPr>
        <w:t>Normalization of generic single channel and two color arrays</w:t>
      </w:r>
      <w:bookmarkEnd w:id="970"/>
    </w:p>
    <w:p w:rsidR="00FB7E0A" w:rsidRPr="00447B28" w:rsidRDefault="00FB7E0A" w:rsidP="00FB7E0A">
      <w:pPr>
        <w:rPr>
          <w:lang w:val="en-US"/>
        </w:rPr>
      </w:pPr>
      <w:r w:rsidRPr="00447B28">
        <w:rPr>
          <w:lang w:val="en-US"/>
        </w:rPr>
        <w:t>Since most of the non-Affymetrix microarrays do not adopt a probeset design where multiple probes are matching one target transcript, the summarization step necessary for Affymetrix raw data is omitted. The two remaining steps, background correction and normalization, can be flexibly configured according to the experiments’ requirements and users’ preferences.</w:t>
      </w:r>
    </w:p>
    <w:p w:rsidR="00FB7E0A" w:rsidRPr="00447B28" w:rsidRDefault="00FB7E0A" w:rsidP="00FB7E0A">
      <w:pPr>
        <w:rPr>
          <w:lang w:val="en-US"/>
        </w:rPr>
      </w:pPr>
    </w:p>
    <w:p w:rsidR="00D20621" w:rsidRDefault="00FB7E0A">
      <w:pPr>
        <w:pStyle w:val="Heading4"/>
        <w:numPr>
          <w:ins w:id="971" w:author="Unknown"/>
        </w:numPr>
        <w:rPr>
          <w:lang w:val="en-US"/>
        </w:rPr>
        <w:pPrChange w:id="972" w:author="Marc Lohse" w:date="2009-10-13T15:38:00Z">
          <w:pPr>
            <w:pStyle w:val="Heading5"/>
          </w:pPr>
        </w:pPrChange>
      </w:pPr>
      <w:r w:rsidRPr="00447B28">
        <w:rPr>
          <w:lang w:val="en-US"/>
        </w:rPr>
        <w:t>Background correction</w:t>
      </w:r>
    </w:p>
    <w:p w:rsidR="00FB7E0A" w:rsidRPr="007C164D" w:rsidRDefault="00FB7E0A" w:rsidP="00FB7E0A">
      <w:pPr>
        <w:rPr>
          <w:lang w:val="en-US"/>
        </w:rPr>
      </w:pPr>
      <w:r w:rsidRPr="00447B28">
        <w:rPr>
          <w:lang w:val="en-US"/>
        </w:rPr>
        <w:t xml:space="preserve">Several methods to correct the measured probe intensity for background signal intensity are available. The background signal intensity values themselves have to be provided in a separate column in the raw data file and have to be specified upon import of the data (please see </w:t>
      </w:r>
      <w:r w:rsidR="00B862CD" w:rsidRPr="00447B28">
        <w:rPr>
          <w:lang w:val="en-US"/>
        </w:rPr>
        <w:fldChar w:fldCharType="begin"/>
      </w:r>
      <w:r w:rsidRPr="00447B28">
        <w:rPr>
          <w:lang w:val="en-US"/>
        </w:rPr>
        <w:instrText xml:space="preserve"> REF _Ref116633361 \r \h </w:instrText>
      </w:r>
      <w:r w:rsidR="00D20621" w:rsidRPr="00B862CD">
        <w:rPr>
          <w:lang w:val="en-US"/>
        </w:rPr>
      </w:r>
      <w:r w:rsidR="00B862CD" w:rsidRPr="00447B28">
        <w:rPr>
          <w:lang w:val="en-US"/>
        </w:rPr>
        <w:fldChar w:fldCharType="separate"/>
      </w:r>
      <w:r w:rsidR="000B5EE4">
        <w:rPr>
          <w:lang w:val="en-US"/>
        </w:rPr>
        <w:t>3.2</w:t>
      </w:r>
      <w:r w:rsidR="00B862CD" w:rsidRPr="00447B28">
        <w:rPr>
          <w:lang w:val="en-US"/>
        </w:rPr>
        <w:fldChar w:fldCharType="end"/>
      </w:r>
      <w:r w:rsidRPr="00447B28">
        <w:rPr>
          <w:lang w:val="en-US"/>
        </w:rPr>
        <w:t xml:space="preserve"> and </w:t>
      </w:r>
      <w:r w:rsidR="00B862CD" w:rsidRPr="00447B28">
        <w:rPr>
          <w:lang w:val="en-US"/>
        </w:rPr>
        <w:fldChar w:fldCharType="begin"/>
      </w:r>
      <w:r w:rsidRPr="00447B28">
        <w:rPr>
          <w:lang w:val="en-US"/>
        </w:rPr>
        <w:instrText xml:space="preserve"> REF _Ref116633378 \r \h </w:instrText>
      </w:r>
      <w:r w:rsidR="00D20621" w:rsidRPr="00B862CD">
        <w:rPr>
          <w:lang w:val="en-US"/>
        </w:rPr>
      </w:r>
      <w:r w:rsidR="00B862CD" w:rsidRPr="00447B28">
        <w:rPr>
          <w:lang w:val="en-US"/>
        </w:rPr>
        <w:fldChar w:fldCharType="separate"/>
      </w:r>
      <w:r w:rsidR="000B5EE4">
        <w:rPr>
          <w:lang w:val="en-US"/>
        </w:rPr>
        <w:t>3.3</w:t>
      </w:r>
      <w:r w:rsidR="00B862CD" w:rsidRPr="00447B28">
        <w:rPr>
          <w:lang w:val="en-US"/>
        </w:rPr>
        <w:fldChar w:fldCharType="end"/>
      </w:r>
      <w:r w:rsidRPr="00447B28">
        <w:rPr>
          <w:lang w:val="en-US"/>
        </w:rPr>
        <w:t>). Aside from “subtract” all background correction procedures are designed to produce positive corrected signal intensities.</w:t>
      </w:r>
    </w:p>
    <w:p w:rsidR="00FB7E0A" w:rsidRPr="007C164D" w:rsidRDefault="00FB7E0A" w:rsidP="00FB7E0A">
      <w:pPr>
        <w:rPr>
          <w:lang w:val="en-US"/>
        </w:rPr>
      </w:pPr>
    </w:p>
    <w:p w:rsidR="00D20621" w:rsidRDefault="0044227B">
      <w:pPr>
        <w:rPr>
          <w:del w:id="973" w:author="Marc Lohse" w:date="2009-10-23T10:58:00Z"/>
          <w:lang w:val="en-US"/>
        </w:rPr>
        <w:pPrChange w:id="974" w:author="Marc Lohse" w:date="2009-10-23T10:57:00Z">
          <w:pPr>
            <w:numPr>
              <w:numId w:val="6"/>
            </w:numPr>
            <w:ind w:left="720" w:hanging="360"/>
          </w:pPr>
        </w:pPrChange>
      </w:pPr>
      <w:del w:id="975" w:author="Marc Lohse" w:date="2009-10-23T10:58:00Z">
        <w:r>
          <w:rPr>
            <w:lang w:val="en-US"/>
          </w:rPr>
          <w:delText xml:space="preserve">“subtract”– Simply subtracts the background intensities from the foreground intensity values. </w:delText>
        </w:r>
      </w:del>
    </w:p>
    <w:p w:rsidR="00D20621" w:rsidRDefault="00D20621">
      <w:pPr>
        <w:rPr>
          <w:del w:id="976" w:author="Marc Lohse" w:date="2009-10-23T10:58:00Z"/>
          <w:lang w:val="en-US"/>
        </w:rPr>
        <w:pPrChange w:id="977" w:author="Marc Lohse" w:date="2009-10-23T10:57:00Z">
          <w:pPr>
            <w:ind w:left="720"/>
          </w:pPr>
        </w:pPrChange>
      </w:pPr>
    </w:p>
    <w:p w:rsidR="00D20621" w:rsidRDefault="0044227B">
      <w:pPr>
        <w:rPr>
          <w:del w:id="978" w:author="Marc Lohse" w:date="2009-10-23T10:58:00Z"/>
          <w:lang w:val="en-US"/>
        </w:rPr>
        <w:pPrChange w:id="979" w:author="Marc Lohse" w:date="2009-10-23T10:57:00Z">
          <w:pPr>
            <w:numPr>
              <w:numId w:val="6"/>
            </w:numPr>
            <w:ind w:left="720" w:hanging="360"/>
          </w:pPr>
        </w:pPrChange>
      </w:pPr>
      <w:del w:id="980" w:author="Marc Lohse" w:date="2009-10-23T10:58:00Z">
        <w:r>
          <w:rPr>
            <w:lang w:val="en-US"/>
          </w:rPr>
          <w:delText>“half” – All foreground signal intensities that are less than 0.5 of the original intensity after background subtraction will be set to 0.5 of the uncorrected value.</w:delText>
        </w:r>
      </w:del>
    </w:p>
    <w:p w:rsidR="00D20621" w:rsidRDefault="00D20621">
      <w:pPr>
        <w:rPr>
          <w:del w:id="981" w:author="Marc Lohse" w:date="2009-10-23T10:58:00Z"/>
          <w:lang w:val="en-US"/>
        </w:rPr>
        <w:pPrChange w:id="982" w:author="Marc Lohse" w:date="2009-10-23T10:57:00Z">
          <w:pPr>
            <w:ind w:left="720"/>
          </w:pPr>
        </w:pPrChange>
      </w:pPr>
    </w:p>
    <w:p w:rsidR="00D20621" w:rsidRDefault="0044227B">
      <w:pPr>
        <w:rPr>
          <w:del w:id="983" w:author="Marc Lohse" w:date="2009-10-23T10:58:00Z"/>
          <w:lang w:val="en-US"/>
        </w:rPr>
        <w:pPrChange w:id="984" w:author="Marc Lohse" w:date="2009-10-23T10:57:00Z">
          <w:pPr>
            <w:numPr>
              <w:numId w:val="6"/>
            </w:numPr>
            <w:ind w:left="720" w:hanging="360"/>
          </w:pPr>
        </w:pPrChange>
      </w:pPr>
      <w:del w:id="985" w:author="Marc Lohse" w:date="2009-10-23T10:58:00Z">
        <w:r>
          <w:rPr>
            <w:lang w:val="en-US"/>
          </w:rPr>
          <w:delText>“minimum” – Values that are zero or negative after simple background subtraction are set to 0.5 times the smallest positive corrected value.</w:delText>
        </w:r>
      </w:del>
    </w:p>
    <w:p w:rsidR="00D20621" w:rsidRDefault="00D20621">
      <w:pPr>
        <w:rPr>
          <w:del w:id="986" w:author="Marc Lohse" w:date="2009-10-23T10:58:00Z"/>
          <w:lang w:val="en-US"/>
        </w:rPr>
        <w:pPrChange w:id="987" w:author="Marc Lohse" w:date="2009-10-23T10:57:00Z">
          <w:pPr>
            <w:ind w:left="720"/>
          </w:pPr>
        </w:pPrChange>
      </w:pPr>
    </w:p>
    <w:p w:rsidR="00D20621" w:rsidRDefault="0044227B">
      <w:pPr>
        <w:numPr>
          <w:ins w:id="988" w:author="Marc Lohse" w:date="2009-10-23T10:56:00Z"/>
        </w:numPr>
        <w:rPr>
          <w:del w:id="989" w:author="Marc Lohse" w:date="2009-10-23T10:58:00Z"/>
          <w:lang w:val="en-US"/>
        </w:rPr>
        <w:pPrChange w:id="990" w:author="Marc Lohse" w:date="2009-10-23T10:57:00Z">
          <w:pPr>
            <w:ind w:left="720"/>
          </w:pPr>
        </w:pPrChange>
      </w:pPr>
      <w:del w:id="991" w:author="Marc Lohse" w:date="2009-10-23T10:58:00Z">
        <w:r>
          <w:rPr>
            <w:lang w:val="en-US"/>
          </w:rPr>
          <w:delText>“edwards” – Uses a log-linear interpolation to adjust low intensity values (see Edwards, 2003)</w:delText>
        </w:r>
      </w:del>
    </w:p>
    <w:p w:rsidR="00D20621" w:rsidRDefault="00D20621">
      <w:pPr>
        <w:rPr>
          <w:del w:id="992" w:author="Marc Lohse" w:date="2009-10-23T10:56:00Z"/>
          <w:lang w:val="en-US"/>
        </w:rPr>
        <w:pPrChange w:id="993" w:author="Marc Lohse" w:date="2009-10-23T10:57:00Z">
          <w:pPr>
            <w:ind w:left="720"/>
          </w:pPr>
        </w:pPrChange>
      </w:pPr>
    </w:p>
    <w:p w:rsidR="00D20621" w:rsidRDefault="0044227B">
      <w:pPr>
        <w:numPr>
          <w:ins w:id="994" w:author="Marc Lohse" w:date="2009-10-23T10:57:00Z"/>
        </w:numPr>
        <w:rPr>
          <w:del w:id="995" w:author="Marc Lohse" w:date="2009-10-23T10:58:00Z"/>
          <w:highlight w:val="yellow"/>
          <w:lang w:val="en-US"/>
        </w:rPr>
        <w:pPrChange w:id="996" w:author="Marc Lohse" w:date="2009-10-23T10:57:00Z">
          <w:pPr/>
        </w:pPrChange>
      </w:pPr>
      <w:del w:id="997" w:author="Marc Lohse" w:date="2009-10-23T10:58:00Z">
        <w:r>
          <w:rPr>
            <w:lang w:val="en-US"/>
          </w:rPr>
          <w:delText xml:space="preserve">“normexp”  </w:delText>
        </w:r>
      </w:del>
      <w:del w:id="998" w:author="Marc Lohse" w:date="2009-10-13T12:00:00Z">
        <w:r w:rsidR="00B862CD" w:rsidRPr="00B862CD">
          <w:rPr>
            <w:rFonts w:eastAsia="Cambria"/>
            <w:lang w:val="en-US" w:eastAsia="en-US"/>
            <w:rPrChange w:id="999" w:author="Marc Lohse" w:date="2009-10-23T11:00:00Z">
              <w:rPr>
                <w:rFonts w:eastAsia="Cambria"/>
                <w:highlight w:val="yellow"/>
                <w:lang w:val="en-US" w:eastAsia="en-US"/>
              </w:rPr>
            </w:rPrChange>
          </w:rPr>
          <w:delText>A convolution of normal and exponential distributions is fitted to the foreground intensities using the background intensities as a covariate, and the expected signal given the observed foreground becomes the corrected intensity.</w:delText>
        </w:r>
      </w:del>
      <w:del w:id="1000" w:author="Marc Lohse" w:date="2009-10-13T12:51:00Z">
        <w:r w:rsidR="00B862CD" w:rsidRPr="00B862CD">
          <w:rPr>
            <w:rFonts w:eastAsia="Cambria"/>
            <w:lang w:val="en-US" w:eastAsia="en-US"/>
            <w:rPrChange w:id="1001" w:author="Marc Lohse" w:date="2009-10-23T11:00:00Z">
              <w:rPr>
                <w:rFonts w:eastAsia="Cambria"/>
                <w:highlight w:val="yellow"/>
                <w:lang w:val="en-US" w:eastAsia="en-US"/>
              </w:rPr>
            </w:rPrChange>
          </w:rPr>
          <w:delText xml:space="preserve"> This results in a smooth monotonic transformation of the background subtracted intensities such that all the corrected intensities are positive.</w:delText>
        </w:r>
      </w:del>
      <w:del w:id="1002" w:author="Marc Lohse" w:date="2009-10-23T10:58:00Z">
        <w:r w:rsidR="00B862CD" w:rsidRPr="00B862CD">
          <w:rPr>
            <w:rFonts w:eastAsia="Cambria"/>
            <w:lang w:val="en-US" w:eastAsia="en-US"/>
            <w:rPrChange w:id="1003" w:author="Marc Lohse" w:date="2009-10-23T11:00:00Z">
              <w:rPr>
                <w:rFonts w:eastAsia="Cambria"/>
                <w:highlight w:val="yellow"/>
                <w:lang w:val="en-US" w:eastAsia="en-US"/>
              </w:rPr>
            </w:rPrChange>
          </w:rPr>
          <w:delText xml:space="preserve"> See </w:delText>
        </w:r>
        <w:r w:rsidR="00B862CD" w:rsidRPr="00B862CD" w:rsidDel="007C164D">
          <w:rPr>
            <w:rFonts w:eastAsia="Cambria"/>
            <w:lang w:val="en-US" w:eastAsia="en-US"/>
            <w:rPrChange w:id="1004" w:author="Marc Lohse" w:date="2009-10-23T11:00:00Z">
              <w:rPr>
                <w:rFonts w:eastAsia="Cambria"/>
                <w:highlight w:val="yellow"/>
                <w:lang w:val="en-US" w:eastAsia="en-US"/>
              </w:rPr>
            </w:rPrChange>
          </w:rPr>
          <w:fldChar w:fldCharType="begin"/>
        </w:r>
        <w:r w:rsidR="00B862CD" w:rsidRPr="00B862CD">
          <w:rPr>
            <w:rFonts w:eastAsia="Cambria"/>
            <w:lang w:val="en-US" w:eastAsia="en-US"/>
            <w:rPrChange w:id="1005" w:author="Marc Lohse" w:date="2009-10-23T11:00:00Z">
              <w:rPr>
                <w:rFonts w:eastAsia="Cambria"/>
                <w:highlight w:val="yellow"/>
                <w:lang w:val="en-US" w:eastAsia="en-US"/>
              </w:rPr>
            </w:rPrChange>
          </w:rPr>
          <w:delInstrText xml:space="preserve"> ADDIN EN.CITE &lt;EndNote&gt;&lt;Cite&gt;&lt;Author&gt;Ritchie&lt;/Author&gt;&lt;Year&gt;2007&lt;/Year&gt;&lt;RecNum&gt;113&lt;/RecNum&gt;&lt;record&gt;&lt;rec-number&gt;113&lt;/rec-number&gt;&lt;foreign-keys&gt;&lt;key app="EN" db-id="wwxr5eewzdsweue0vsnxstf09ztd5rsvadr0"&gt;113&lt;/key&gt;&lt;/foreign-keys&gt;&lt;ref-type name="Journal Article"&gt;17&lt;/ref-type&gt;&lt;contributors&gt;&lt;authors&gt;&lt;author&gt;Ritchie, M. E.&lt;/author&gt;&lt;author&gt;Silver, J.&lt;/author&gt;&lt;author&gt;Oshlack, A.&lt;/author&gt;&lt;author&gt;Holmes, M.&lt;/author&gt;&lt;author&gt;Diyagama, D.&lt;/author&gt;&lt;author&gt;Holloway, A.&lt;/author&gt;&lt;author&gt;Smyth, G. K.&lt;/author&gt;&lt;/authors&gt;&lt;/contributors&gt;&lt;auth-address&gt;Department of Oncology, University of Cambridge, CRUK Cambridge Research Institute, Li Ka Shing Centre, Robinson Way, Cambridge CB2 0RE, UK.&lt;/auth-address&gt;&lt;titles&gt;&lt;title&gt;A comparison of background correction methods for two-colour microarrays&lt;/title&gt;&lt;secondary-title&gt;Bioinformatics&lt;/secondary-title&gt;&lt;/titles&gt;&lt;periodical&gt;&lt;full-title&gt;Bioinformatics&lt;/full-title&gt;&lt;/periodical&gt;&lt;pages&gt;2700-7&lt;/pages&gt;&lt;volume&gt;23&lt;/volume&gt;&lt;number&gt;20&lt;/number&gt;&lt;edition&gt;2007/08/28&lt;/edition&gt;&lt;keywords&gt;&lt;keyword&gt;*Artifacts&lt;/keyword&gt;&lt;keyword&gt;Image Enhancement/*methods&lt;/keyword&gt;&lt;keyword&gt;Image Interpretation, Computer-Assisted/*methods&lt;/keyword&gt;&lt;keyword&gt;In Situ Hybridization, Fluorescence/*methods&lt;/keyword&gt;&lt;keyword&gt;Microscopy, Fluorescence, Multiphoton/*methods&lt;/keyword&gt;&lt;keyword&gt;Oligonucleotide Array Sequence Analysis/*methods&lt;/keyword&gt;&lt;keyword&gt;Reproducibility of Results&lt;/keyword&gt;&lt;keyword&gt;Sensitivity and Specificity&lt;/keyword&gt;&lt;/keywords&gt;&lt;dates&gt;&lt;year&gt;2007&lt;/year&gt;&lt;pub-dates&gt;&lt;date&gt;Oct 15&lt;/date&gt;&lt;/pub-dates&gt;&lt;/dates&gt;&lt;isbn&gt;1460-2059 (Electronic)&lt;/isbn&gt;&lt;accession-num&gt;17720982&lt;/accession-num&gt;&lt;urls&gt;&lt;related-urls&gt;&lt;url&gt;http://www.ncbi.nlm.nih.gov/entrez/query.fcgi?cmd=Retrieve&amp;amp;db=PubMed&amp;amp;dopt=Citation&amp;amp;list_uids=17720982&lt;/url&gt;&lt;/related-urls&gt;&lt;/urls&gt;&lt;electronic-resource-num&gt;btm412 [pii]&amp;#xD;10.1093/bioinformatics/btm412&lt;/electronic-resource-num&gt;&lt;language&gt;eng&lt;/language&gt;&lt;/record&gt;&lt;/Cite&gt;&lt;/EndNote&gt;</w:delInstrText>
        </w:r>
        <w:r w:rsidR="00B862CD" w:rsidRPr="00B862CD" w:rsidDel="007C164D">
          <w:rPr>
            <w:rFonts w:eastAsia="Cambria"/>
            <w:lang w:val="en-US" w:eastAsia="en-US"/>
            <w:rPrChange w:id="1006" w:author="Marc Lohse" w:date="2009-10-23T11:00:00Z">
              <w:rPr>
                <w:rFonts w:eastAsia="Cambria"/>
                <w:highlight w:val="yellow"/>
                <w:lang w:val="en-US" w:eastAsia="en-US"/>
              </w:rPr>
            </w:rPrChange>
          </w:rPr>
          <w:fldChar w:fldCharType="separate"/>
        </w:r>
        <w:r w:rsidR="00B862CD" w:rsidRPr="00B862CD">
          <w:rPr>
            <w:rFonts w:eastAsia="Cambria"/>
            <w:lang w:val="en-US" w:eastAsia="en-US"/>
            <w:rPrChange w:id="1007" w:author="Marc Lohse" w:date="2009-10-23T11:00:00Z">
              <w:rPr>
                <w:rFonts w:eastAsia="Cambria"/>
                <w:highlight w:val="yellow"/>
                <w:lang w:val="en-US" w:eastAsia="en-US"/>
              </w:rPr>
            </w:rPrChange>
          </w:rPr>
          <w:delText>(Ritchie et al., 2007)</w:delText>
        </w:r>
        <w:r w:rsidR="00B862CD" w:rsidRPr="00B862CD" w:rsidDel="007C164D">
          <w:rPr>
            <w:rFonts w:eastAsia="Cambria"/>
            <w:lang w:val="en-US" w:eastAsia="en-US"/>
            <w:rPrChange w:id="1008" w:author="Marc Lohse" w:date="2009-10-23T11:00:00Z">
              <w:rPr>
                <w:rFonts w:eastAsia="Cambria"/>
                <w:highlight w:val="yellow"/>
                <w:lang w:val="en-US" w:eastAsia="en-US"/>
              </w:rPr>
            </w:rPrChange>
          </w:rPr>
          <w:fldChar w:fldCharType="end"/>
        </w:r>
        <w:r w:rsidR="00B862CD" w:rsidRPr="00B862CD">
          <w:rPr>
            <w:rFonts w:eastAsia="Cambria"/>
            <w:lang w:val="en-US" w:eastAsia="en-US"/>
            <w:rPrChange w:id="1009" w:author="Marc Lohse" w:date="2009-10-23T11:00:00Z">
              <w:rPr>
                <w:rFonts w:eastAsia="Cambria"/>
                <w:highlight w:val="yellow"/>
                <w:lang w:val="en-US" w:eastAsia="en-US"/>
              </w:rPr>
            </w:rPrChange>
          </w:rPr>
          <w:delText xml:space="preserve"> for </w:delText>
        </w:r>
        <w:commentRangeStart w:id="1010"/>
        <w:r w:rsidR="00B862CD" w:rsidRPr="00B862CD">
          <w:rPr>
            <w:rFonts w:eastAsia="Cambria"/>
            <w:lang w:val="en-US" w:eastAsia="en-US"/>
            <w:rPrChange w:id="1011" w:author="Marc Lohse" w:date="2009-10-23T11:00:00Z">
              <w:rPr>
                <w:rFonts w:eastAsia="Cambria"/>
                <w:highlight w:val="yellow"/>
                <w:lang w:val="en-US" w:eastAsia="en-US"/>
              </w:rPr>
            </w:rPrChange>
          </w:rPr>
          <w:delText>details</w:delText>
        </w:r>
        <w:commentRangeEnd w:id="1010"/>
        <w:r w:rsidR="00B862CD" w:rsidRPr="00B862CD">
          <w:rPr>
            <w:rStyle w:val="CommentReference"/>
            <w:rFonts w:eastAsia="DejaVu Sans"/>
            <w:kern w:val="1"/>
            <w:lang w:val="en-US" w:eastAsia="en-US"/>
            <w:rPrChange w:id="1012" w:author="Marc Lohse" w:date="2009-10-23T11:00:00Z">
              <w:rPr>
                <w:rStyle w:val="CommentReference"/>
                <w:rFonts w:ascii="Liberation Serif" w:eastAsia="DejaVu Sans" w:hAnsi="Liberation Serif"/>
                <w:kern w:val="1"/>
                <w:lang w:val="en-US" w:eastAsia="en-US"/>
              </w:rPr>
            </w:rPrChange>
          </w:rPr>
          <w:commentReference w:id="1010"/>
        </w:r>
        <w:r w:rsidR="00B862CD" w:rsidRPr="00B862CD">
          <w:rPr>
            <w:rFonts w:eastAsia="Cambria"/>
            <w:lang w:val="en-US" w:eastAsia="en-US"/>
            <w:rPrChange w:id="1013" w:author="Marc Lohse" w:date="2009-10-23T11:00:00Z">
              <w:rPr>
                <w:rFonts w:eastAsia="Cambria"/>
                <w:sz w:val="18"/>
                <w:szCs w:val="18"/>
                <w:highlight w:val="yellow"/>
                <w:lang w:val="en-US" w:eastAsia="en-US"/>
              </w:rPr>
            </w:rPrChange>
          </w:rPr>
          <w:delText>.</w:delText>
        </w:r>
      </w:del>
    </w:p>
    <w:p w:rsidR="0000313F" w:rsidRDefault="0000313F">
      <w:pPr>
        <w:rPr>
          <w:del w:id="1014" w:author="Marc Lohse" w:date="2009-10-23T10:58:00Z"/>
          <w:highlight w:val="yellow"/>
          <w:lang w:val="en-US"/>
        </w:rPr>
      </w:pPr>
    </w:p>
    <w:p w:rsidR="00D20621" w:rsidRDefault="00B862CD">
      <w:pPr>
        <w:rPr>
          <w:del w:id="1015" w:author="Marc Lohse" w:date="2009-10-23T10:58:00Z"/>
          <w:lang w:val="en-US"/>
        </w:rPr>
        <w:pPrChange w:id="1016" w:author="Marc Lohse" w:date="2009-10-23T10:57:00Z">
          <w:pPr>
            <w:numPr>
              <w:numId w:val="6"/>
            </w:numPr>
            <w:ind w:left="720" w:hanging="360"/>
          </w:pPr>
        </w:pPrChange>
      </w:pPr>
      <w:del w:id="1017" w:author="Marc Lohse" w:date="2009-10-23T10:58:00Z">
        <w:r w:rsidRPr="00B862CD">
          <w:rPr>
            <w:lang w:val="en-US"/>
            <w:rPrChange w:id="1018" w:author="Marc Lohse" w:date="2009-10-23T11:00:00Z">
              <w:rPr>
                <w:sz w:val="18"/>
                <w:szCs w:val="18"/>
                <w:lang w:val="en-US"/>
              </w:rPr>
            </w:rPrChange>
          </w:rPr>
          <w:delText>“rma” – Employs the background correction step of the RMA method for Affymetrix arrays.</w:delText>
        </w:r>
      </w:del>
    </w:p>
    <w:p w:rsidR="00D20621" w:rsidRDefault="00B862CD">
      <w:pPr>
        <w:pStyle w:val="ListParagraph"/>
        <w:numPr>
          <w:ilvl w:val="0"/>
          <w:numId w:val="16"/>
          <w:ins w:id="1019" w:author="Marc Lohse" w:date="2009-10-23T10:59:00Z"/>
        </w:numPr>
        <w:rPr>
          <w:ins w:id="1020" w:author="Marc Lohse" w:date="2009-10-23T10:58:00Z"/>
          <w:lang w:val="en-US"/>
          <w:rPrChange w:id="1021" w:author="Marc Lohse" w:date="2009-10-23T11:00:00Z">
            <w:rPr>
              <w:ins w:id="1022" w:author="Marc Lohse" w:date="2009-10-23T10:58:00Z"/>
              <w:lang w:val="en-US"/>
            </w:rPr>
          </w:rPrChange>
        </w:rPr>
        <w:pPrChange w:id="1023" w:author="Marc Lohse" w:date="2009-10-23T10:59:00Z">
          <w:pPr/>
        </w:pPrChange>
      </w:pPr>
      <w:ins w:id="1024" w:author="Marc Lohse" w:date="2009-10-23T10:58:00Z">
        <w:r w:rsidRPr="00B862CD">
          <w:rPr>
            <w:rFonts w:ascii="Times New Roman" w:hAnsi="Times New Roman"/>
            <w:lang w:val="en-US"/>
            <w:rPrChange w:id="1025" w:author="Marc Lohse" w:date="2009-10-23T11:00:00Z">
              <w:rPr>
                <w:sz w:val="18"/>
                <w:szCs w:val="18"/>
                <w:lang w:val="en-US"/>
              </w:rPr>
            </w:rPrChange>
          </w:rPr>
          <w:t xml:space="preserve">“subtract”– Simply subtracts the background intensities from the foreground intensity values. </w:t>
        </w:r>
      </w:ins>
    </w:p>
    <w:p w:rsidR="007C164D" w:rsidRPr="007C164D" w:rsidRDefault="007C164D" w:rsidP="007C164D">
      <w:pPr>
        <w:rPr>
          <w:ins w:id="1026" w:author="Marc Lohse" w:date="2009-10-23T10:58:00Z"/>
          <w:lang w:val="en-US"/>
        </w:rPr>
      </w:pPr>
    </w:p>
    <w:p w:rsidR="00D20621" w:rsidRDefault="00B862CD">
      <w:pPr>
        <w:pStyle w:val="ListParagraph"/>
        <w:numPr>
          <w:ilvl w:val="0"/>
          <w:numId w:val="16"/>
          <w:ins w:id="1027" w:author="Marc Lohse" w:date="2009-10-23T10:59:00Z"/>
        </w:numPr>
        <w:rPr>
          <w:ins w:id="1028" w:author="Marc Lohse" w:date="2009-10-23T10:58:00Z"/>
          <w:lang w:val="en-US"/>
          <w:rPrChange w:id="1029" w:author="Marc Lohse" w:date="2009-10-23T11:00:00Z">
            <w:rPr>
              <w:ins w:id="1030" w:author="Marc Lohse" w:date="2009-10-23T10:58:00Z"/>
              <w:lang w:val="en-US"/>
            </w:rPr>
          </w:rPrChange>
        </w:rPr>
        <w:pPrChange w:id="1031" w:author="Marc Lohse" w:date="2009-10-23T10:59:00Z">
          <w:pPr/>
        </w:pPrChange>
      </w:pPr>
      <w:ins w:id="1032" w:author="Marc Lohse" w:date="2009-10-23T10:58:00Z">
        <w:r w:rsidRPr="00B862CD">
          <w:rPr>
            <w:rFonts w:ascii="Times New Roman" w:hAnsi="Times New Roman"/>
            <w:lang w:val="en-US"/>
            <w:rPrChange w:id="1033" w:author="Marc Lohse" w:date="2009-10-23T11:00:00Z">
              <w:rPr>
                <w:sz w:val="18"/>
                <w:szCs w:val="18"/>
                <w:lang w:val="en-US"/>
              </w:rPr>
            </w:rPrChange>
          </w:rPr>
          <w:t>“half” – All foreground signal intensities that are less than 0.5 of the original intensity after background subtraction will be set to 0.5 of the uncorrected value.</w:t>
        </w:r>
      </w:ins>
    </w:p>
    <w:p w:rsidR="007C164D" w:rsidRPr="007C164D" w:rsidRDefault="007C164D" w:rsidP="007C164D">
      <w:pPr>
        <w:rPr>
          <w:ins w:id="1034" w:author="Marc Lohse" w:date="2009-10-23T10:58:00Z"/>
          <w:lang w:val="en-US"/>
        </w:rPr>
      </w:pPr>
    </w:p>
    <w:p w:rsidR="00D20621" w:rsidRDefault="00B862CD">
      <w:pPr>
        <w:pStyle w:val="ListParagraph"/>
        <w:numPr>
          <w:ilvl w:val="0"/>
          <w:numId w:val="16"/>
          <w:ins w:id="1035" w:author="Marc Lohse" w:date="2009-10-23T10:59:00Z"/>
        </w:numPr>
        <w:rPr>
          <w:ins w:id="1036" w:author="Marc Lohse" w:date="2009-10-23T10:58:00Z"/>
          <w:lang w:val="en-US"/>
          <w:rPrChange w:id="1037" w:author="Marc Lohse" w:date="2009-10-23T11:00:00Z">
            <w:rPr>
              <w:ins w:id="1038" w:author="Marc Lohse" w:date="2009-10-23T10:58:00Z"/>
              <w:lang w:val="en-US"/>
            </w:rPr>
          </w:rPrChange>
        </w:rPr>
        <w:pPrChange w:id="1039" w:author="Marc Lohse" w:date="2009-10-23T10:59:00Z">
          <w:pPr/>
        </w:pPrChange>
      </w:pPr>
      <w:ins w:id="1040" w:author="Marc Lohse" w:date="2009-10-23T10:58:00Z">
        <w:r w:rsidRPr="00B862CD">
          <w:rPr>
            <w:rFonts w:ascii="Times New Roman" w:hAnsi="Times New Roman"/>
            <w:lang w:val="en-US"/>
            <w:rPrChange w:id="1041" w:author="Marc Lohse" w:date="2009-10-23T11:00:00Z">
              <w:rPr>
                <w:sz w:val="18"/>
                <w:szCs w:val="18"/>
                <w:lang w:val="en-US"/>
              </w:rPr>
            </w:rPrChange>
          </w:rPr>
          <w:t>“minimum” – Values that are zero or negative after simple background subtraction are set to 0.5 times the smallest positive corrected value.</w:t>
        </w:r>
      </w:ins>
    </w:p>
    <w:p w:rsidR="007C164D" w:rsidRPr="007C164D" w:rsidRDefault="007C164D" w:rsidP="007C164D">
      <w:pPr>
        <w:rPr>
          <w:ins w:id="1042" w:author="Marc Lohse" w:date="2009-10-23T10:58:00Z"/>
          <w:lang w:val="en-US"/>
        </w:rPr>
      </w:pPr>
    </w:p>
    <w:p w:rsidR="00D20621" w:rsidRDefault="00B862CD">
      <w:pPr>
        <w:pStyle w:val="ListParagraph"/>
        <w:numPr>
          <w:ilvl w:val="0"/>
          <w:numId w:val="16"/>
          <w:ins w:id="1043" w:author="Marc Lohse" w:date="2009-10-23T10:59:00Z"/>
        </w:numPr>
        <w:rPr>
          <w:ins w:id="1044" w:author="Marc Lohse" w:date="2009-10-23T10:58:00Z"/>
          <w:lang w:val="en-US"/>
          <w:rPrChange w:id="1045" w:author="Marc Lohse" w:date="2009-10-23T11:00:00Z">
            <w:rPr>
              <w:ins w:id="1046" w:author="Marc Lohse" w:date="2009-10-23T10:58:00Z"/>
              <w:lang w:val="en-US"/>
            </w:rPr>
          </w:rPrChange>
        </w:rPr>
        <w:pPrChange w:id="1047" w:author="Marc Lohse" w:date="2009-10-23T10:59:00Z">
          <w:pPr/>
        </w:pPrChange>
      </w:pPr>
      <w:ins w:id="1048" w:author="Marc Lohse" w:date="2009-10-23T10:58:00Z">
        <w:r w:rsidRPr="00B862CD">
          <w:rPr>
            <w:rFonts w:ascii="Times New Roman" w:hAnsi="Times New Roman"/>
            <w:lang w:val="en-US"/>
            <w:rPrChange w:id="1049" w:author="Marc Lohse" w:date="2009-10-23T11:00:00Z">
              <w:rPr>
                <w:sz w:val="18"/>
                <w:szCs w:val="18"/>
                <w:lang w:val="en-US"/>
              </w:rPr>
            </w:rPrChange>
          </w:rPr>
          <w:t>“edwards” – Uses a log-linear interpolation to adjust low intensity values (see Edwards, 2003)</w:t>
        </w:r>
      </w:ins>
    </w:p>
    <w:p w:rsidR="007C164D" w:rsidRPr="007C164D" w:rsidRDefault="007C164D" w:rsidP="007C164D">
      <w:pPr>
        <w:rPr>
          <w:ins w:id="1050" w:author="Marc Lohse" w:date="2009-10-23T10:58:00Z"/>
          <w:lang w:val="en-US"/>
        </w:rPr>
      </w:pPr>
    </w:p>
    <w:p w:rsidR="00D20621" w:rsidRDefault="00B862CD">
      <w:pPr>
        <w:pStyle w:val="ListParagraph"/>
        <w:numPr>
          <w:ilvl w:val="0"/>
          <w:numId w:val="16"/>
          <w:ins w:id="1051" w:author="Marc Lohse" w:date="2009-10-23T10:59:00Z"/>
        </w:numPr>
        <w:rPr>
          <w:ins w:id="1052" w:author="Marc Lohse" w:date="2009-10-23T10:58:00Z"/>
          <w:lang w:val="en-US"/>
          <w:rPrChange w:id="1053" w:author="Marc Lohse" w:date="2009-10-23T11:00:00Z">
            <w:rPr>
              <w:ins w:id="1054" w:author="Marc Lohse" w:date="2009-10-23T10:58:00Z"/>
              <w:lang w:val="en-US"/>
            </w:rPr>
          </w:rPrChange>
        </w:rPr>
        <w:pPrChange w:id="1055" w:author="Marc Lohse" w:date="2009-10-23T10:59:00Z">
          <w:pPr/>
        </w:pPrChange>
      </w:pPr>
      <w:ins w:id="1056" w:author="Marc Lohse" w:date="2009-10-23T10:58:00Z">
        <w:r w:rsidRPr="00B862CD">
          <w:rPr>
            <w:rFonts w:ascii="Times New Roman" w:hAnsi="Times New Roman"/>
            <w:lang w:val="en-US"/>
            <w:rPrChange w:id="1057" w:author="Marc Lohse" w:date="2009-10-23T11:00:00Z">
              <w:rPr>
                <w:sz w:val="18"/>
                <w:szCs w:val="18"/>
                <w:lang w:val="en-US"/>
              </w:rPr>
            </w:rPrChange>
          </w:rPr>
          <w:t>“normexp” – Uses the same convolution model that is applied in the RMA method to model the background intensity with two modifications to make it better applicable for two color arrays. First, the model is fitted to the background subtracted foreground values of each color channel separately and second, instead of using a kernel density parameter estimator for the model parameters, a maximum-likelihood estimator is used See (Ritchie et al., 2007) for details.</w:t>
        </w:r>
      </w:ins>
    </w:p>
    <w:p w:rsidR="007C164D" w:rsidRPr="007C164D" w:rsidRDefault="007C164D" w:rsidP="007C164D">
      <w:pPr>
        <w:rPr>
          <w:ins w:id="1058" w:author="Marc Lohse" w:date="2009-10-23T10:58:00Z"/>
          <w:lang w:val="en-US"/>
        </w:rPr>
      </w:pPr>
    </w:p>
    <w:p w:rsidR="00D20621" w:rsidRDefault="00B862CD">
      <w:pPr>
        <w:pStyle w:val="ListParagraph"/>
        <w:numPr>
          <w:ilvl w:val="0"/>
          <w:numId w:val="16"/>
          <w:ins w:id="1059" w:author="Marc Lohse" w:date="2009-10-23T10:59:00Z"/>
        </w:numPr>
        <w:rPr>
          <w:ins w:id="1060" w:author="Marc Lohse" w:date="2009-10-23T10:58:00Z"/>
          <w:lang w:val="en-US"/>
          <w:rPrChange w:id="1061" w:author="Marc Lohse" w:date="2009-10-23T11:00:00Z">
            <w:rPr>
              <w:ins w:id="1062" w:author="Marc Lohse" w:date="2009-10-23T10:58:00Z"/>
              <w:lang w:val="en-US"/>
            </w:rPr>
          </w:rPrChange>
        </w:rPr>
        <w:pPrChange w:id="1063" w:author="Marc Lohse" w:date="2009-10-23T10:59:00Z">
          <w:pPr/>
        </w:pPrChange>
      </w:pPr>
      <w:ins w:id="1064" w:author="Marc Lohse" w:date="2009-10-23T10:58:00Z">
        <w:r w:rsidRPr="00B862CD">
          <w:rPr>
            <w:rFonts w:ascii="Times New Roman" w:hAnsi="Times New Roman"/>
            <w:lang w:val="en-US"/>
            <w:rPrChange w:id="1065" w:author="Marc Lohse" w:date="2009-10-23T11:00:00Z">
              <w:rPr>
                <w:sz w:val="18"/>
                <w:szCs w:val="18"/>
                <w:lang w:val="en-US"/>
              </w:rPr>
            </w:rPrChange>
          </w:rPr>
          <w:t>“rma” – Employs the background correction step of the RMA method for Affymetrix arrays.</w:t>
        </w:r>
      </w:ins>
    </w:p>
    <w:p w:rsidR="007C164D" w:rsidRPr="007C164D" w:rsidRDefault="007C164D" w:rsidP="007C164D">
      <w:pPr>
        <w:rPr>
          <w:ins w:id="1066" w:author="Marc Lohse" w:date="2009-10-23T10:58:00Z"/>
          <w:lang w:val="en-US"/>
        </w:rPr>
      </w:pPr>
    </w:p>
    <w:p w:rsidR="00FB7E0A" w:rsidRPr="007C164D" w:rsidRDefault="00FB7E0A" w:rsidP="00FB7E0A">
      <w:pPr>
        <w:rPr>
          <w:lang w:val="en-US"/>
        </w:rPr>
      </w:pPr>
    </w:p>
    <w:p w:rsidR="00D20621" w:rsidRDefault="00FB7E0A">
      <w:pPr>
        <w:pStyle w:val="Heading4"/>
        <w:numPr>
          <w:ins w:id="1067" w:author="Unknown"/>
        </w:numPr>
        <w:rPr>
          <w:lang w:val="en-US"/>
        </w:rPr>
        <w:pPrChange w:id="1068" w:author="Marc Lohse" w:date="2009-10-13T15:38:00Z">
          <w:pPr>
            <w:pStyle w:val="Heading5"/>
          </w:pPr>
        </w:pPrChange>
      </w:pPr>
      <w:r w:rsidRPr="00447B28">
        <w:rPr>
          <w:lang w:val="en-US"/>
        </w:rPr>
        <w:t>Within-array normalization</w:t>
      </w:r>
    </w:p>
    <w:p w:rsidR="00FB7E0A" w:rsidRPr="00447B28" w:rsidRDefault="00FB7E0A" w:rsidP="00FB7E0A">
      <w:pPr>
        <w:rPr>
          <w:lang w:val="en-US"/>
        </w:rPr>
      </w:pPr>
      <w:r w:rsidRPr="00447B28">
        <w:rPr>
          <w:lang w:val="en-US"/>
        </w:rPr>
        <w:t>This option is only available for two color mi</w:t>
      </w:r>
      <w:del w:id="1069" w:author="Björn Usadel" w:date="2009-10-12T18:22:00Z">
        <w:r w:rsidRPr="00447B28" w:rsidDel="006B0320">
          <w:rPr>
            <w:lang w:val="en-US"/>
          </w:rPr>
          <w:delText>r</w:delText>
        </w:r>
      </w:del>
      <w:r w:rsidRPr="00447B28">
        <w:rPr>
          <w:lang w:val="en-US"/>
        </w:rPr>
        <w:t>croarrays and normalizes the log2 ratios of expression of the red and green channel signals so that the average log2-ratio is zero. This is again based on the assumption that most of the genes do not show differential expression in a given experiment. The options available will be described in the following:</w:t>
      </w:r>
    </w:p>
    <w:p w:rsidR="00FB7E0A" w:rsidRPr="00447B28" w:rsidRDefault="00FB7E0A" w:rsidP="00FB7E0A">
      <w:pPr>
        <w:rPr>
          <w:lang w:val="en-US"/>
        </w:rPr>
      </w:pPr>
    </w:p>
    <w:p w:rsidR="00FB7E0A" w:rsidRPr="00447B28" w:rsidRDefault="00FB7E0A" w:rsidP="00FB7E0A">
      <w:pPr>
        <w:numPr>
          <w:ilvl w:val="0"/>
          <w:numId w:val="7"/>
        </w:numPr>
        <w:rPr>
          <w:lang w:val="en-US"/>
        </w:rPr>
      </w:pPr>
      <w:r w:rsidRPr="00447B28">
        <w:rPr>
          <w:lang w:val="en-US"/>
        </w:rPr>
        <w:t>“median” – Simply subtracts the median from the calculated M values.</w:t>
      </w:r>
    </w:p>
    <w:p w:rsidR="00FB7E0A" w:rsidRPr="00447B28" w:rsidRDefault="00FB7E0A" w:rsidP="00FB7E0A">
      <w:pPr>
        <w:ind w:left="720"/>
        <w:rPr>
          <w:lang w:val="en-US"/>
        </w:rPr>
      </w:pPr>
    </w:p>
    <w:p w:rsidR="00FB7E0A" w:rsidRPr="00447B28" w:rsidRDefault="00FB7E0A" w:rsidP="00FB7E0A">
      <w:pPr>
        <w:numPr>
          <w:ilvl w:val="0"/>
          <w:numId w:val="7"/>
        </w:numPr>
        <w:rPr>
          <w:lang w:val="en-US"/>
        </w:rPr>
      </w:pPr>
      <w:r w:rsidRPr="00447B28">
        <w:rPr>
          <w:lang w:val="en-US"/>
        </w:rPr>
        <w:t xml:space="preserve">“loess” – Uses global loess regression (a robust smoothing algorithm based on local polynomial regression) to compute a trend in the data. Each M value is normalized by subtracting the corresponding the corresponding value of the loess curve from it according to </w:t>
      </w:r>
      <w:r w:rsidRPr="00447B28">
        <w:rPr>
          <w:position w:val="-12"/>
          <w:lang w:val="en-US"/>
        </w:rPr>
        <w:object w:dxaOrig="1740" w:dyaOrig="320">
          <v:shape id="_x0000_i1036" type="#_x0000_t75" style="width:88pt;height:16pt" o:ole="">
            <v:imagedata r:id="rId64" r:pict="rId65" o:title=""/>
          </v:shape>
          <o:OLEObject Type="Embed" ProgID="Equation.3" ShapeID="_x0000_i1036" DrawAspect="Content" ObjectID="_1203516530" r:id="rId66"/>
        </w:object>
      </w:r>
      <w:r w:rsidRPr="00447B28">
        <w:rPr>
          <w:lang w:val="en-US"/>
        </w:rPr>
        <w:t xml:space="preserve">, where </w:t>
      </w:r>
      <w:r w:rsidRPr="00447B28">
        <w:rPr>
          <w:i/>
          <w:lang w:val="en-US"/>
        </w:rPr>
        <w:t>N</w:t>
      </w:r>
      <w:r w:rsidRPr="00447B28">
        <w:rPr>
          <w:lang w:val="en-US"/>
        </w:rPr>
        <w:t xml:space="preserve"> is the normalized value, </w:t>
      </w:r>
      <w:r w:rsidRPr="00447B28">
        <w:rPr>
          <w:i/>
          <w:lang w:val="en-US"/>
        </w:rPr>
        <w:t>M</w:t>
      </w:r>
      <w:r w:rsidRPr="00447B28">
        <w:rPr>
          <w:lang w:val="en-US"/>
        </w:rPr>
        <w:t xml:space="preserve"> the raw value and </w:t>
      </w:r>
      <w:r w:rsidRPr="00447B28">
        <w:rPr>
          <w:i/>
          <w:lang w:val="en-US"/>
        </w:rPr>
        <w:t>loess(A)</w:t>
      </w:r>
      <w:r w:rsidRPr="00447B28">
        <w:rPr>
          <w:lang w:val="en-US"/>
        </w:rPr>
        <w:t xml:space="preserve"> the loess curve as a function of the average signal intensity </w:t>
      </w:r>
      <w:r w:rsidRPr="00447B28">
        <w:rPr>
          <w:i/>
          <w:lang w:val="en-US"/>
        </w:rPr>
        <w:t>A</w:t>
      </w:r>
      <w:r w:rsidRPr="00447B28">
        <w:rPr>
          <w:lang w:val="en-US"/>
        </w:rPr>
        <w:t>.</w:t>
      </w:r>
    </w:p>
    <w:p w:rsidR="00FB7E0A" w:rsidRPr="00447B28" w:rsidRDefault="00FB7E0A" w:rsidP="00FB7E0A">
      <w:pPr>
        <w:rPr>
          <w:lang w:val="en-US"/>
        </w:rPr>
      </w:pPr>
    </w:p>
    <w:p w:rsidR="00FB7E0A" w:rsidRPr="00447B28" w:rsidRDefault="00FB7E0A" w:rsidP="00FB7E0A">
      <w:pPr>
        <w:numPr>
          <w:ilvl w:val="0"/>
          <w:numId w:val="7"/>
        </w:numPr>
        <w:rPr>
          <w:lang w:val="en-US"/>
        </w:rPr>
      </w:pPr>
      <w:r w:rsidRPr="00447B28">
        <w:rPr>
          <w:lang w:val="en-US"/>
        </w:rPr>
        <w:t>“printtiploess” – Performs the loess normalization separately for each print tip group. This approach accounts better for local spatial variation in background signal intensity and it therefore used as the default method for within-array normalization in Robin.</w:t>
      </w:r>
    </w:p>
    <w:p w:rsidR="00FB7E0A" w:rsidRPr="00447B28" w:rsidRDefault="00FB7E0A" w:rsidP="00FB7E0A">
      <w:pPr>
        <w:rPr>
          <w:lang w:val="en-US"/>
        </w:rPr>
      </w:pPr>
    </w:p>
    <w:p w:rsidR="00FB7E0A" w:rsidRPr="00447B28" w:rsidRDefault="00FB7E0A" w:rsidP="00FB7E0A">
      <w:pPr>
        <w:numPr>
          <w:ilvl w:val="0"/>
          <w:numId w:val="7"/>
        </w:numPr>
        <w:rPr>
          <w:lang w:val="en-US"/>
        </w:rPr>
      </w:pPr>
      <w:r w:rsidRPr="00447B28">
        <w:rPr>
          <w:lang w:val="en-US"/>
        </w:rPr>
        <w:t>“robustspline” – This method does also normalize print tip group-wise but uses regression splines and empirical Bayes-based shrinkage instead of l</w:t>
      </w:r>
      <w:del w:id="1070" w:author="Björn Usadel" w:date="2009-10-12T18:22:00Z">
        <w:r w:rsidRPr="00447B28" w:rsidDel="008C6817">
          <w:rPr>
            <w:lang w:val="en-US"/>
          </w:rPr>
          <w:delText>e</w:delText>
        </w:r>
      </w:del>
      <w:r w:rsidRPr="00447B28">
        <w:rPr>
          <w:lang w:val="en-US"/>
        </w:rPr>
        <w:t>o</w:t>
      </w:r>
      <w:ins w:id="1071" w:author="Björn Usadel" w:date="2009-10-12T18:22:00Z">
        <w:r>
          <w:rPr>
            <w:lang w:val="en-US"/>
          </w:rPr>
          <w:t>e</w:t>
        </w:r>
      </w:ins>
      <w:r w:rsidRPr="00447B28">
        <w:rPr>
          <w:lang w:val="en-US"/>
        </w:rPr>
        <w:t>ss curves for normalization.</w:t>
      </w:r>
    </w:p>
    <w:p w:rsidR="00FB7E0A" w:rsidRPr="00447B28" w:rsidRDefault="00FB7E0A" w:rsidP="00FB7E0A">
      <w:pPr>
        <w:rPr>
          <w:lang w:val="en-US"/>
        </w:rPr>
      </w:pPr>
    </w:p>
    <w:p w:rsidR="00D20621" w:rsidRDefault="00FB7E0A">
      <w:pPr>
        <w:pStyle w:val="Heading4"/>
        <w:numPr>
          <w:ins w:id="1072" w:author="Unknown"/>
        </w:numPr>
        <w:rPr>
          <w:lang w:val="en-US"/>
        </w:rPr>
        <w:pPrChange w:id="1073" w:author="Marc Lohse" w:date="2009-10-13T15:38:00Z">
          <w:pPr>
            <w:pStyle w:val="Heading5"/>
          </w:pPr>
        </w:pPrChange>
      </w:pPr>
      <w:r w:rsidRPr="00447B28">
        <w:rPr>
          <w:lang w:val="en-US"/>
        </w:rPr>
        <w:t>Between-array normalization</w:t>
      </w:r>
    </w:p>
    <w:p w:rsidR="00FB7E0A" w:rsidRPr="00447B28" w:rsidRDefault="00FB7E0A" w:rsidP="00FB7E0A">
      <w:pPr>
        <w:rPr>
          <w:lang w:val="en-US"/>
        </w:rPr>
      </w:pPr>
      <w:r w:rsidRPr="00447B28">
        <w:rPr>
          <w:lang w:val="en-US"/>
        </w:rPr>
        <w:t xml:space="preserve">In addition to normalizing within each two color array, the user can choose to also perform between array normalization. When analyzing single channel arrays, this is the only normalization approach available. Applying between array normalization makes sure that the expression intensities (resp. log2 ratios on two color arrays) have equal distributions across a series of chips. Several options are available for two color arrays while the list is limited to scale and quantile normalization for single channel arrays. </w:t>
      </w:r>
    </w:p>
    <w:p w:rsidR="00FB7E0A" w:rsidRPr="00447B28" w:rsidRDefault="00FB7E0A" w:rsidP="00FB7E0A">
      <w:pPr>
        <w:rPr>
          <w:lang w:val="en-US"/>
        </w:rPr>
      </w:pPr>
    </w:p>
    <w:p w:rsidR="00FB7E0A" w:rsidRPr="00447B28" w:rsidRDefault="00FB7E0A" w:rsidP="00FB7E0A">
      <w:pPr>
        <w:numPr>
          <w:ilvl w:val="0"/>
          <w:numId w:val="11"/>
        </w:numPr>
        <w:rPr>
          <w:lang w:val="en-US"/>
        </w:rPr>
      </w:pPr>
      <w:r w:rsidRPr="00447B28">
        <w:rPr>
          <w:lang w:val="en-US"/>
        </w:rPr>
        <w:t>“scale” – Log2 ratios of expression are scaled to have the same median absolute deviation (MAD) across arrays.</w:t>
      </w:r>
    </w:p>
    <w:p w:rsidR="00FB7E0A" w:rsidRPr="00447B28" w:rsidRDefault="00FB7E0A" w:rsidP="00FB7E0A">
      <w:pPr>
        <w:rPr>
          <w:lang w:val="en-US"/>
        </w:rPr>
      </w:pPr>
    </w:p>
    <w:p w:rsidR="00FB7E0A" w:rsidRPr="00447B28" w:rsidRDefault="00FB7E0A" w:rsidP="00FB7E0A">
      <w:pPr>
        <w:numPr>
          <w:ilvl w:val="0"/>
          <w:numId w:val="11"/>
        </w:numPr>
        <w:rPr>
          <w:lang w:val="en-US"/>
        </w:rPr>
      </w:pPr>
      <w:r w:rsidRPr="00447B28">
        <w:rPr>
          <w:lang w:val="en-US"/>
        </w:rPr>
        <w:t xml:space="preserve">“quantile” – Adjusts to intensities to have the same empirical distribution across chips. This is the normalization method that is also used by the RMA procedure for Affymetrix chips. </w:t>
      </w:r>
    </w:p>
    <w:p w:rsidR="00FB7E0A" w:rsidRPr="00447B28" w:rsidRDefault="00FB7E0A" w:rsidP="00FB7E0A">
      <w:pPr>
        <w:rPr>
          <w:lang w:val="en-US"/>
        </w:rPr>
      </w:pPr>
    </w:p>
    <w:p w:rsidR="00FB7E0A" w:rsidRPr="00447B28" w:rsidRDefault="00FB7E0A" w:rsidP="00FB7E0A">
      <w:pPr>
        <w:numPr>
          <w:ilvl w:val="0"/>
          <w:numId w:val="11"/>
        </w:numPr>
        <w:rPr>
          <w:lang w:val="en-US"/>
        </w:rPr>
      </w:pPr>
      <w:r w:rsidRPr="00447B28">
        <w:rPr>
          <w:lang w:val="en-US"/>
        </w:rPr>
        <w:t>“Aquantile” – Is a variation  of the quantile method that only adjusts the A values to display the same distribution.</w:t>
      </w:r>
    </w:p>
    <w:p w:rsidR="00FB7E0A" w:rsidRPr="00447B28" w:rsidRDefault="00FB7E0A" w:rsidP="00FB7E0A">
      <w:pPr>
        <w:rPr>
          <w:lang w:val="en-US"/>
        </w:rPr>
      </w:pPr>
    </w:p>
    <w:p w:rsidR="00FB7E0A" w:rsidRPr="00447B28" w:rsidRDefault="00FB7E0A" w:rsidP="00FB7E0A">
      <w:pPr>
        <w:numPr>
          <w:ilvl w:val="0"/>
          <w:numId w:val="11"/>
        </w:numPr>
        <w:rPr>
          <w:lang w:val="en-US"/>
        </w:rPr>
      </w:pPr>
      <w:r w:rsidRPr="00447B28">
        <w:rPr>
          <w:lang w:val="en-US"/>
        </w:rPr>
        <w:t xml:space="preserve">“Tquantile” – Does a quantile normalization separately for each of the target groups defined on the  targets designer panel in the two color chip analysis workflow (see </w:t>
      </w:r>
      <w:r w:rsidR="00B862CD" w:rsidRPr="00447B28">
        <w:rPr>
          <w:lang w:val="en-US"/>
        </w:rPr>
        <w:fldChar w:fldCharType="begin"/>
      </w:r>
      <w:r w:rsidRPr="00447B28">
        <w:rPr>
          <w:lang w:val="en-US"/>
        </w:rPr>
        <w:instrText xml:space="preserve"> REF _Ref116633361 \r \h </w:instrText>
      </w:r>
      <w:r w:rsidR="00D20621" w:rsidRPr="00B862CD">
        <w:rPr>
          <w:lang w:val="en-US"/>
        </w:rPr>
      </w:r>
      <w:r w:rsidR="00B862CD" w:rsidRPr="00447B28">
        <w:rPr>
          <w:lang w:val="en-US"/>
        </w:rPr>
        <w:fldChar w:fldCharType="separate"/>
      </w:r>
      <w:r w:rsidR="000B5EE4">
        <w:rPr>
          <w:lang w:val="en-US"/>
        </w:rPr>
        <w:t>3.2</w:t>
      </w:r>
      <w:r w:rsidR="00B862CD" w:rsidRPr="00447B28">
        <w:rPr>
          <w:lang w:val="en-US"/>
        </w:rPr>
        <w:fldChar w:fldCharType="end"/>
      </w:r>
      <w:r w:rsidRPr="00447B28">
        <w:rPr>
          <w:lang w:val="en-US"/>
        </w:rPr>
        <w:t>).</w:t>
      </w:r>
    </w:p>
    <w:p w:rsidR="00FB7E0A" w:rsidRPr="00447B28" w:rsidRDefault="00FB7E0A" w:rsidP="00FB7E0A">
      <w:pPr>
        <w:rPr>
          <w:lang w:val="en-US"/>
        </w:rPr>
      </w:pPr>
    </w:p>
    <w:p w:rsidR="00FB7E0A" w:rsidRPr="00447B28" w:rsidRDefault="00FB7E0A" w:rsidP="00FB7E0A">
      <w:pPr>
        <w:numPr>
          <w:ilvl w:val="0"/>
          <w:numId w:val="11"/>
        </w:numPr>
        <w:rPr>
          <w:lang w:val="en-US"/>
        </w:rPr>
      </w:pPr>
      <w:r w:rsidRPr="00447B28">
        <w:rPr>
          <w:lang w:val="en-US"/>
        </w:rPr>
        <w:t>“Gquantile” and “Rquantile” – Quantile normalization is performed for the green (“G”) or red (“R”) color channel only. This approach makes sense if a common reference design has been employed in the experiment that is being analyzed and the reference sample was always hybridized in the same color channel.</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Both normalization approaches can be combined when working with two color channels. In this case, within array normalization and background correction are performed prior to between array normalization steps. The preset default settings should give robust expression estimates in most cases. However, given the heterogeneity of two color and single color technical chip platforms, different settings may perform better for individual chip types. When trying to assess whether the chosen settings give decent results in a given experiment, it helps to inspect the shape of the MA plots after normalization. If the distribution of values displays the expected (often “trumpet”-like) shape and the plot is centered on the M = 0 line (see </w:t>
      </w:r>
      <w:r w:rsidR="00B862CD" w:rsidRPr="00447B28">
        <w:rPr>
          <w:highlight w:val="yellow"/>
          <w:lang w:val="en-US"/>
        </w:rPr>
        <w:fldChar w:fldCharType="begin"/>
      </w:r>
      <w:r w:rsidRPr="00447B28">
        <w:rPr>
          <w:lang w:val="en-US"/>
        </w:rPr>
        <w:instrText xml:space="preserve"> REF _Ref114201064 \h </w:instrText>
      </w:r>
      <w:r w:rsidR="00D20621" w:rsidRPr="00B862CD">
        <w:rPr>
          <w:highlight w:val="yellow"/>
          <w:lang w:val="en-US"/>
        </w:rPr>
      </w:r>
      <w:r w:rsidR="00B862CD" w:rsidRPr="00447B28">
        <w:rPr>
          <w:highlight w:val="yellow"/>
          <w:lang w:val="en-US"/>
        </w:rPr>
        <w:fldChar w:fldCharType="separate"/>
      </w:r>
      <w:ins w:id="1074" w:author="Marc Lohse" w:date="2009-11-27T15:53:00Z">
        <w:r w:rsidR="000B5EE4" w:rsidRPr="00447B28">
          <w:rPr>
            <w:lang w:val="en-US"/>
          </w:rPr>
          <w:t xml:space="preserve">Figure </w:t>
        </w:r>
        <w:r w:rsidR="000B5EE4">
          <w:rPr>
            <w:noProof/>
            <w:lang w:val="en-US"/>
          </w:rPr>
          <w:t>13</w:t>
        </w:r>
      </w:ins>
      <w:del w:id="1075" w:author="Marc Lohse" w:date="2009-10-13T15:44:00Z">
        <w:r w:rsidRPr="00447B28" w:rsidDel="00876A7D">
          <w:rPr>
            <w:lang w:val="en-US"/>
          </w:rPr>
          <w:delText xml:space="preserve">Figure </w:delText>
        </w:r>
        <w:r w:rsidRPr="00447B28" w:rsidDel="00876A7D">
          <w:rPr>
            <w:noProof/>
            <w:lang w:val="en-US"/>
          </w:rPr>
          <w:delText>12</w:delText>
        </w:r>
      </w:del>
      <w:r w:rsidR="00B862CD" w:rsidRPr="00447B28">
        <w:rPr>
          <w:highlight w:val="yellow"/>
          <w:lang w:val="en-US"/>
        </w:rPr>
        <w:fldChar w:fldCharType="end"/>
      </w:r>
      <w:r w:rsidRPr="00447B28">
        <w:rPr>
          <w:lang w:val="en-US"/>
        </w:rPr>
        <w:t xml:space="preserve">), the settings seem to be sound. </w:t>
      </w:r>
      <w:r w:rsidR="00B862CD" w:rsidRPr="00B862CD">
        <w:rPr>
          <w:lang w:val="en-US"/>
          <w:rPrChange w:id="1076" w:author="Marc Lohse" w:date="2009-10-23T10:54:00Z">
            <w:rPr>
              <w:b/>
              <w:bCs/>
              <w:iCs/>
              <w:sz w:val="18"/>
              <w:szCs w:val="18"/>
              <w:highlight w:val="yellow"/>
              <w:lang w:val="en-US"/>
            </w:rPr>
          </w:rPrChange>
        </w:rPr>
        <w:t>If in doubt, please seek advice from an experienced statistician</w:t>
      </w:r>
      <w:r w:rsidR="00B862CD" w:rsidRPr="00B862CD">
        <w:rPr>
          <w:lang w:val="en-US"/>
          <w:rPrChange w:id="1077" w:author="Marc Lohse" w:date="2009-10-23T11:00:00Z">
            <w:rPr>
              <w:b/>
              <w:bCs/>
              <w:iCs/>
              <w:sz w:val="18"/>
              <w:szCs w:val="18"/>
              <w:highlight w:val="yellow"/>
              <w:lang w:val="en-US"/>
            </w:rPr>
          </w:rPrChange>
        </w:rPr>
        <w:t>.</w:t>
      </w:r>
    </w:p>
    <w:p w:rsidR="00FB7E0A" w:rsidRPr="00447B28" w:rsidRDefault="00FB7E0A" w:rsidP="00FB7E0A">
      <w:pPr>
        <w:rPr>
          <w:lang w:val="en-US"/>
        </w:rPr>
      </w:pPr>
    </w:p>
    <w:p w:rsidR="00D20621" w:rsidRDefault="00FB7E0A">
      <w:pPr>
        <w:pStyle w:val="Heading1"/>
        <w:numPr>
          <w:ins w:id="1078" w:author="Unknown"/>
        </w:numPr>
        <w:rPr>
          <w:lang w:val="en-US"/>
        </w:rPr>
        <w:pPrChange w:id="1079" w:author="Marc Lohse" w:date="2009-10-13T15:38:00Z">
          <w:pPr>
            <w:pStyle w:val="Heading2"/>
          </w:pPr>
        </w:pPrChange>
      </w:pPr>
      <w:bookmarkStart w:id="1080" w:name="_Toc117067383"/>
      <w:bookmarkStart w:id="1081" w:name="_Toc117070489"/>
      <w:r w:rsidRPr="00447B28">
        <w:rPr>
          <w:lang w:val="en-US"/>
        </w:rPr>
        <w:t>Analysis of differential gene expression</w:t>
      </w:r>
      <w:bookmarkEnd w:id="1080"/>
      <w:bookmarkEnd w:id="1081"/>
    </w:p>
    <w:p w:rsidR="00FB7E0A" w:rsidRPr="00447B28" w:rsidRDefault="00FB7E0A" w:rsidP="00FB7E0A">
      <w:pPr>
        <w:rPr>
          <w:lang w:val="en-US"/>
        </w:rPr>
      </w:pPr>
      <w:r w:rsidRPr="00447B28">
        <w:rPr>
          <w:lang w:val="en-US"/>
        </w:rPr>
        <w:t xml:space="preserve">The statistical methods Robin employs to identify differentially expressed genes are based on two different approaches: Linear modeling (limma, </w:t>
      </w:r>
      <w:r w:rsidR="00B862CD" w:rsidRPr="00447B28">
        <w:rPr>
          <w:lang w:val="en-US"/>
        </w:rPr>
        <w:fldChar w:fldCharType="begin"/>
      </w:r>
      <w:r w:rsidRPr="00447B28">
        <w:rPr>
          <w:lang w:val="en-US"/>
        </w:rPr>
        <w:instrText xml:space="preserve"> ADDIN EN.CITE &lt;EndNote&gt;&lt;Cite&gt;&lt;Author&gt;Smyth&lt;/Author&gt;&lt;Year&gt;2004&lt;/Year&gt;&lt;RecNum&gt;10&lt;/RecNum&gt;&lt;record&gt;&lt;rec-number&gt;10&lt;/rec-number&gt;&lt;foreign-keys&gt;&lt;key app="EN" db-id="wwxr5eewzdsweue0vsnxstf09ztd5rsvadr0"&gt;10&lt;/key&gt;&lt;/foreign-keys&gt;&lt;ref-type name="Journal Article"&gt;17&lt;/ref-type&gt;&lt;contributors&gt;&lt;authors&gt;&lt;author&gt;Smyth, G. K.&lt;/author&gt;&lt;/authors&gt;&lt;/contributors&gt;&lt;auth-address&gt;Walter and Eliza Hall Institute. smyth@wehi.edu.au&lt;/auth-address&gt;&lt;titles&gt;&lt;title&gt;Linear models and empirical bayes methods for assessing differential expression in microarray experiments&lt;/title&gt;&lt;secondary-title&gt;Statistical applications in genetics and molecular biology&lt;/secondary-title&gt;&lt;/titles&gt;&lt;periodical&gt;&lt;full-title&gt;Statistical applications in genetics and molecular biology&lt;/full-title&gt;&lt;/periodical&gt;&lt;pages&gt;Article3&lt;/pages&gt;&lt;volume&gt;3&lt;/volume&gt;&lt;dates&gt;&lt;year&gt;2004&lt;/year&gt;&lt;pub-dates&gt;&lt;date&gt;Jan 1&lt;/date&gt;&lt;/pub-dates&gt;&lt;/dates&gt;&lt;accession-num&gt;16646809&lt;/accession-num&gt;&lt;label&gt;p00313&lt;/label&gt;&lt;urls&gt;&lt;related-urls&gt;&lt;url&gt;http://www.ncbi.nlm.nih.gov/entrez/query.fcgi?db=pubmed&amp;amp;cmd=Retrieve&amp;amp;dopt=AbstractPlus&amp;amp;list_uids=16646809&lt;/url&gt;&lt;/related-urls&gt;&lt;pdf-urls&gt;&lt;url&gt;file://localhost/Users/marc/Documents/Papers/2004/Smyth/Statistical%20applications%20in%20genetics%20and%20molecular%20biology%202004%20Smyth.pdf&lt;/url&gt;&lt;/pdf-urls&gt;&lt;/urls&gt;&lt;custom3&gt;papers://0FAAA87A-C0AF-430C-9494-8B287197C39E/Paper/p313&lt;/custom3&gt;&lt;electronic-resource-num&gt;10.2202/1544-6115.1027&lt;/electronic-resource-num&gt;&lt;language&gt;eng&lt;/language&gt;&lt;/record&gt;&lt;/Cite&gt;&lt;/EndNote&gt;</w:instrText>
      </w:r>
      <w:r w:rsidR="00B862CD" w:rsidRPr="00447B28">
        <w:rPr>
          <w:lang w:val="en-US"/>
        </w:rPr>
        <w:fldChar w:fldCharType="separate"/>
      </w:r>
      <w:r w:rsidRPr="00447B28">
        <w:rPr>
          <w:lang w:val="en-US"/>
        </w:rPr>
        <w:t>(Smyth, 2004)</w:t>
      </w:r>
      <w:r w:rsidR="00B862CD" w:rsidRPr="00447B28">
        <w:rPr>
          <w:lang w:val="en-US"/>
        </w:rPr>
        <w:fldChar w:fldCharType="end"/>
      </w:r>
      <w:r w:rsidRPr="00447B28">
        <w:rPr>
          <w:lang w:val="en-US"/>
        </w:rPr>
        <w:t xml:space="preserve">) and rank product-based analysis (RankProd, </w:t>
      </w:r>
      <w:r w:rsidR="00B862CD" w:rsidRPr="00447B28">
        <w:rPr>
          <w:lang w:val="en-US"/>
        </w:rPr>
        <w:fldChar w:fldCharType="begin">
          <w:fldData xml:space="preserve">PEVuZE5vdGU+PENpdGU+PEF1dGhvcj5CcmVpdGxpbmc8L0F1dGhvcj48WWVhcj4yMDA0PC9ZZWFy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</w:fldData>
        </w:fldChar>
      </w:r>
      <w:r w:rsidRPr="00447B28">
        <w:rPr>
          <w:lang w:val="en-US"/>
        </w:rPr>
        <w:instrText xml:space="preserve"> ADDIN EN.CITE </w:instrText>
      </w:r>
      <w:r w:rsidR="00B862CD" w:rsidRPr="00447B28">
        <w:rPr>
          <w:lang w:val="en-US"/>
        </w:rPr>
        <w:fldChar w:fldCharType="begin">
          <w:fldData xml:space="preserve">PEVuZE5vdGU+PENpdGU+PEF1dGhvcj5CcmVpdGxpbmc8L0F1dGhvcj48WWVhcj4yMDA0PC9ZZWFy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</w:fldData>
        </w:fldChar>
      </w:r>
      <w:r w:rsidRPr="00447B28">
        <w:rPr>
          <w:lang w:val="en-US"/>
        </w:rPr>
        <w:instrText xml:space="preserve"> ADDIN EN.CITE.DATA </w:instrText>
      </w:r>
      <w:r w:rsidR="00D20621" w:rsidRPr="00B862CD">
        <w:rPr>
          <w:lang w:val="en-US"/>
        </w:rPr>
      </w:r>
      <w:r w:rsidR="00B862CD" w:rsidRPr="00447B28">
        <w:rPr>
          <w:lang w:val="en-US"/>
        </w:rPr>
        <w:fldChar w:fldCharType="end"/>
      </w:r>
      <w:r w:rsidR="00D20621" w:rsidRPr="00B862CD">
        <w:rPr>
          <w:lang w:val="en-US"/>
        </w:rPr>
      </w:r>
      <w:r w:rsidR="00B862CD" w:rsidRPr="00447B28">
        <w:rPr>
          <w:lang w:val="en-US"/>
        </w:rPr>
        <w:fldChar w:fldCharType="separate"/>
      </w:r>
      <w:r w:rsidRPr="00447B28">
        <w:rPr>
          <w:lang w:val="en-US"/>
        </w:rPr>
        <w:t>(Breitling et al., 2004; Hong et al., 2006)</w:t>
      </w:r>
      <w:r w:rsidR="00B862CD" w:rsidRPr="00447B28">
        <w:rPr>
          <w:lang w:val="en-US"/>
        </w:rPr>
        <w:fldChar w:fldCharType="end"/>
      </w:r>
      <w:r w:rsidRPr="00447B28">
        <w:rPr>
          <w:lang w:val="en-US"/>
        </w:rPr>
        <w:t xml:space="preserve">). When analyzing Affymetrix data, the user can choose between these two options with the restriction that rank product-based inference of differential expression is only available when two groups are to be compared. When working with two color microarrays, rank product-based analysis is not available yet. The two methods differ in that they take two completely different approaches to the detection of differentially expressed genes. While the linear model-based method relies on advanced statistical modelling and </w:t>
      </w:r>
      <w:del w:id="1082" w:author="Björn Usadel" w:date="2009-10-12T18:23:00Z">
        <w:r w:rsidRPr="00447B28" w:rsidDel="008C6817">
          <w:rPr>
            <w:lang w:val="en-US"/>
          </w:rPr>
          <w:delText>b</w:delText>
        </w:r>
      </w:del>
      <w:ins w:id="1083" w:author="Björn Usadel" w:date="2009-10-12T18:23:00Z">
        <w:r>
          <w:rPr>
            <w:lang w:val="en-US"/>
          </w:rPr>
          <w:t>B</w:t>
        </w:r>
      </w:ins>
      <w:r w:rsidRPr="00447B28">
        <w:rPr>
          <w:lang w:val="en-US"/>
        </w:rPr>
        <w:t xml:space="preserve">ayesian inference, the rank product approach more resembles biological reasoning on the data. </w:t>
      </w:r>
      <w:r w:rsidR="00B862CD" w:rsidRPr="00B862CD">
        <w:rPr>
          <w:lang w:val="en-US"/>
          <w:rPrChange w:id="1084" w:author="Marc Lohse" w:date="2009-10-23T10:54:00Z">
            <w:rPr>
              <w:rFonts w:cs="Arial"/>
              <w:b/>
              <w:bCs/>
              <w:i/>
              <w:iCs/>
              <w:sz w:val="18"/>
              <w:szCs w:val="18"/>
              <w:highlight w:val="yellow"/>
              <w:lang w:val="en-US"/>
            </w:rPr>
          </w:rPrChange>
        </w:rPr>
        <w:t xml:space="preserve">More specifically, limma assumes a linear model </w:t>
      </w:r>
      <w:r w:rsidRPr="003B7EF3">
        <w:rPr>
          <w:position w:val="-14"/>
          <w:lang w:val="en-US"/>
          <w:rPrChange w:id="1085" w:author="Marc Lohse" w:date="2009-10-23T10:54:00Z">
            <w:rPr>
              <w:position w:val="-14"/>
              <w:lang w:val="en-US"/>
            </w:rPr>
          </w:rPrChange>
        </w:rPr>
        <w:object w:dxaOrig="1280" w:dyaOrig="400">
          <v:shape id="_x0000_i1037" type="#_x0000_t75" style="width:64pt;height:20pt" o:ole="">
            <v:imagedata r:id="rId67" r:pict="rId68" o:title=""/>
          </v:shape>
          <o:OLEObject Type="Embed" ProgID="Equation.3" ShapeID="_x0000_i1037" DrawAspect="Content" ObjectID="_1203516531" r:id="rId69"/>
        </w:object>
      </w:r>
      <w:r w:rsidR="00B862CD" w:rsidRPr="00B862CD">
        <w:rPr>
          <w:lang w:val="en-US"/>
          <w:rPrChange w:id="1086" w:author="Marc Lohse" w:date="2009-10-23T10:54:00Z">
            <w:rPr>
              <w:rFonts w:cs="Arial"/>
              <w:b/>
              <w:bCs/>
              <w:i/>
              <w:iCs/>
              <w:sz w:val="18"/>
              <w:szCs w:val="18"/>
              <w:highlight w:val="yellow"/>
              <w:lang w:val="en-US"/>
            </w:rPr>
          </w:rPrChange>
        </w:rPr>
        <w:t xml:space="preserve"> where </w:t>
      </w:r>
      <w:r w:rsidR="00B862CD" w:rsidRPr="00B862CD">
        <w:rPr>
          <w:i/>
          <w:lang w:val="en-US"/>
          <w:rPrChange w:id="1087" w:author="Marc Lohse" w:date="2009-10-23T10:54:00Z">
            <w:rPr>
              <w:rFonts w:cs="Arial"/>
              <w:b/>
              <w:bCs/>
              <w:i/>
              <w:iCs/>
              <w:sz w:val="18"/>
              <w:szCs w:val="18"/>
              <w:highlight w:val="yellow"/>
              <w:lang w:val="en-US"/>
            </w:rPr>
          </w:rPrChange>
        </w:rPr>
        <w:t>y</w:t>
      </w:r>
      <w:r w:rsidR="00B862CD" w:rsidRPr="00B862CD">
        <w:rPr>
          <w:i/>
          <w:vertAlign w:val="subscript"/>
          <w:lang w:val="en-US"/>
          <w:rPrChange w:id="1088" w:author="Marc Lohse" w:date="2009-10-23T10:54:00Z">
            <w:rPr>
              <w:rFonts w:cs="Arial"/>
              <w:b/>
              <w:bCs/>
              <w:i/>
              <w:iCs/>
              <w:sz w:val="18"/>
              <w:szCs w:val="18"/>
              <w:highlight w:val="yellow"/>
              <w:vertAlign w:val="subscript"/>
              <w:lang w:val="en-US"/>
            </w:rPr>
          </w:rPrChange>
        </w:rPr>
        <w:t>j</w:t>
      </w:r>
      <w:r w:rsidR="00B862CD" w:rsidRPr="00B862CD">
        <w:rPr>
          <w:lang w:val="en-US"/>
          <w:rPrChange w:id="1089" w:author="Marc Lohse" w:date="2009-10-23T10:54:00Z">
            <w:rPr>
              <w:rFonts w:cs="Arial"/>
              <w:b/>
              <w:bCs/>
              <w:i/>
              <w:iCs/>
              <w:sz w:val="18"/>
              <w:szCs w:val="18"/>
              <w:highlight w:val="yellow"/>
              <w:lang w:val="en-US"/>
            </w:rPr>
          </w:rPrChange>
        </w:rPr>
        <w:t xml:space="preserve"> contains the expression data for each gene, </w:t>
      </w:r>
      <w:r w:rsidR="00B862CD" w:rsidRPr="00B862CD">
        <w:rPr>
          <w:i/>
          <w:lang w:val="en-US"/>
          <w:rPrChange w:id="1090" w:author="Marc Lohse" w:date="2009-10-23T10:54:00Z">
            <w:rPr>
              <w:rFonts w:cs="Arial"/>
              <w:b/>
              <w:bCs/>
              <w:i/>
              <w:iCs/>
              <w:sz w:val="18"/>
              <w:szCs w:val="18"/>
              <w:highlight w:val="yellow"/>
              <w:lang w:val="en-US"/>
            </w:rPr>
          </w:rPrChange>
        </w:rPr>
        <w:t>X</w:t>
      </w:r>
      <w:r w:rsidR="00B862CD" w:rsidRPr="00B862CD">
        <w:rPr>
          <w:lang w:val="en-US"/>
          <w:rPrChange w:id="1091" w:author="Marc Lohse" w:date="2009-10-23T10:54:00Z">
            <w:rPr>
              <w:rFonts w:cs="Arial"/>
              <w:b/>
              <w:bCs/>
              <w:i/>
              <w:iCs/>
              <w:sz w:val="18"/>
              <w:szCs w:val="18"/>
              <w:highlight w:val="yellow"/>
              <w:lang w:val="en-US"/>
            </w:rPr>
          </w:rPrChange>
        </w:rPr>
        <w:t xml:space="preserve"> is the design matrix describing the systematic part of the data and </w:t>
      </w:r>
      <w:r w:rsidR="00B862CD" w:rsidRPr="00B862CD">
        <w:rPr>
          <w:i/>
          <w:lang w:val="en-US"/>
          <w:rPrChange w:id="1092" w:author="Marc Lohse" w:date="2009-10-23T10:54:00Z">
            <w:rPr>
              <w:rFonts w:cs="Arial"/>
              <w:b/>
              <w:bCs/>
              <w:i/>
              <w:iCs/>
              <w:sz w:val="18"/>
              <w:szCs w:val="18"/>
              <w:highlight w:val="yellow"/>
              <w:lang w:val="en-US"/>
            </w:rPr>
          </w:rPrChange>
        </w:rPr>
        <w:sym w:font="Symbol" w:char="F061"/>
      </w:r>
      <w:r w:rsidR="00B862CD" w:rsidRPr="00B862CD">
        <w:rPr>
          <w:i/>
          <w:vertAlign w:val="subscript"/>
          <w:lang w:val="en-US"/>
          <w:rPrChange w:id="1093" w:author="Marc Lohse" w:date="2009-10-23T10:54:00Z">
            <w:rPr>
              <w:rFonts w:cs="Arial"/>
              <w:b/>
              <w:bCs/>
              <w:i/>
              <w:iCs/>
              <w:sz w:val="18"/>
              <w:szCs w:val="18"/>
              <w:vertAlign w:val="subscript"/>
              <w:lang w:val="en-US"/>
            </w:rPr>
          </w:rPrChange>
        </w:rPr>
        <w:t>j</w:t>
      </w:r>
      <w:r w:rsidRPr="00447B28">
        <w:rPr>
          <w:i/>
          <w:lang w:val="en-US"/>
        </w:rPr>
        <w:t xml:space="preserve"> </w:t>
      </w:r>
      <w:r w:rsidRPr="00447B28">
        <w:rPr>
          <w:lang w:val="en-US"/>
        </w:rPr>
        <w:t xml:space="preserve">is a vector of coefficients (representing the response level for gene </w:t>
      </w:r>
      <w:r w:rsidRPr="00447B28">
        <w:rPr>
          <w:i/>
          <w:lang w:val="en-US"/>
        </w:rPr>
        <w:t>j</w:t>
      </w:r>
      <w:r w:rsidRPr="00447B28">
        <w:rPr>
          <w:lang w:val="en-US"/>
        </w:rPr>
        <w:t xml:space="preserve"> on chip </w:t>
      </w:r>
      <w:r w:rsidRPr="00447B28">
        <w:rPr>
          <w:i/>
          <w:lang w:val="en-US"/>
        </w:rPr>
        <w:t>g</w:t>
      </w:r>
      <w:r w:rsidRPr="00447B28">
        <w:rPr>
          <w:lang w:val="en-US"/>
        </w:rPr>
        <w:t xml:space="preserve">). The biologically interesting contrasts of the coefficients are defined by </w:t>
      </w:r>
      <w:r w:rsidRPr="00447B28">
        <w:rPr>
          <w:position w:val="-12"/>
          <w:lang w:val="en-US"/>
        </w:rPr>
        <w:object w:dxaOrig="960" w:dyaOrig="360">
          <v:shape id="_x0000_i1038" type="#_x0000_t75" style="width:48pt;height:18pt" o:ole="">
            <v:imagedata r:id="rId70" r:pict="rId71" o:title=""/>
          </v:shape>
          <o:OLEObject Type="Embed" ProgID="Equation.3" ShapeID="_x0000_i1038" DrawAspect="Content" ObjectID="_1203516532" r:id="rId72"/>
        </w:object>
      </w:r>
      <w:r w:rsidRPr="00447B28">
        <w:rPr>
          <w:lang w:val="en-US"/>
        </w:rPr>
        <w:t xml:space="preserve">, where </w:t>
      </w:r>
      <w:r w:rsidRPr="00447B28">
        <w:rPr>
          <w:i/>
          <w:lang w:val="en-US"/>
        </w:rPr>
        <w:t>C</w:t>
      </w:r>
      <w:r w:rsidRPr="00447B28">
        <w:rPr>
          <w:lang w:val="en-US"/>
        </w:rPr>
        <w:t xml:space="preserve"> is the contrast matrix (for a more detailed in-depth discussion please refer to </w:t>
      </w:r>
      <w:r w:rsidR="00B862CD" w:rsidRPr="00447B28">
        <w:rPr>
          <w:lang w:val="en-US"/>
        </w:rPr>
        <w:fldChar w:fldCharType="begin"/>
      </w:r>
      <w:r w:rsidRPr="00447B28">
        <w:rPr>
          <w:lang w:val="en-US"/>
        </w:rPr>
        <w:instrText xml:space="preserve"> ADDIN EN.CITE &lt;EndNote&gt;&lt;Cite&gt;&lt;Author&gt;Smyth&lt;/Author&gt;&lt;Year&gt;2004&lt;/Year&gt;&lt;RecNum&gt;10&lt;/RecNum&gt;&lt;record&gt;&lt;rec-number&gt;10&lt;/rec-number&gt;&lt;foreign-keys&gt;&lt;key app="EN" db-id="wwxr5eewzdsweue0vsnxstf09ztd5rsvadr0"&gt;10&lt;/key&gt;&lt;/foreign-keys&gt;&lt;ref-type name="Journal Article"&gt;17&lt;/ref-type&gt;&lt;contributors&gt;&lt;authors&gt;&lt;author&gt;Smyth, G. K.&lt;/author&gt;&lt;/authors&gt;&lt;/contributors&gt;&lt;auth-address&gt;Walter and Eliza Hall Institute. smyth@wehi.edu.au&lt;/auth-address&gt;&lt;titles&gt;&lt;title&gt;Linear models and empirical bayes methods for assessing differential expression in microarray experiments&lt;/title&gt;&lt;secondary-title&gt;Statistical applications in genetics and molecular biology&lt;/secondary-title&gt;&lt;/titles&gt;&lt;periodical&gt;&lt;full-title&gt;Statistical applications in genetics and molecular biology&lt;/full-title&gt;&lt;/periodical&gt;&lt;pages&gt;Article3&lt;/pages&gt;&lt;volume&gt;3&lt;/volume&gt;&lt;dates&gt;&lt;year&gt;2004&lt;/year&gt;&lt;pub-dates&gt;&lt;date&gt;Jan 1&lt;/date&gt;&lt;/pub-dates&gt;&lt;/dates&gt;&lt;accession-num&gt;16646809&lt;/accession-num&gt;&lt;label&gt;p00313&lt;/label&gt;&lt;urls&gt;&lt;related-urls&gt;&lt;url&gt;http://www.ncbi.nlm.nih.gov/entrez/query.fcgi?db=pubmed&amp;amp;cmd=Retrieve&amp;amp;dopt=AbstractPlus&amp;amp;list_uids=16646809&lt;/url&gt;&lt;/related-urls&gt;&lt;pdf-urls&gt;&lt;url&gt;file://localhost/Users/marc/Documents/Papers/2004/Smyth/Statistical%20applications%20in%20genetics%20and%20molecular%20biology%202004%20Smyth.pdf&lt;/url&gt;&lt;/pdf-urls&gt;&lt;/urls&gt;&lt;custom3&gt;papers://0FAAA87A-C0AF-430C-9494-8B287197C39E/Paper/p313&lt;/custom3&gt;&lt;electronic-resource-num&gt;10.2202/1544-6115.1027&lt;/electronic-resource-num&gt;&lt;language&gt;eng&lt;/language&gt;&lt;/record&gt;&lt;/Cite&gt;&lt;/EndNote&gt;</w:instrText>
      </w:r>
      <w:r w:rsidR="00B862CD" w:rsidRPr="00447B28">
        <w:rPr>
          <w:lang w:val="en-US"/>
        </w:rPr>
        <w:fldChar w:fldCharType="separate"/>
      </w:r>
      <w:r w:rsidRPr="00447B28">
        <w:rPr>
          <w:lang w:val="en-US"/>
        </w:rPr>
        <w:t>(Smyth, 2004)</w:t>
      </w:r>
      <w:r w:rsidR="00B862CD" w:rsidRPr="00447B28">
        <w:rPr>
          <w:lang w:val="en-US"/>
        </w:rPr>
        <w:fldChar w:fldCharType="end"/>
      </w:r>
      <w:r w:rsidRPr="00447B28">
        <w:rPr>
          <w:lang w:val="en-US"/>
        </w:rPr>
        <w:t xml:space="preserve">). </w:t>
      </w:r>
    </w:p>
    <w:p w:rsidR="00FB7E0A" w:rsidRPr="00447B28" w:rsidRDefault="00FB7E0A" w:rsidP="00FB7E0A">
      <w:pPr>
        <w:rPr>
          <w:lang w:val="en-US"/>
        </w:rPr>
      </w:pPr>
    </w:p>
    <w:p w:rsidR="00FB7E0A" w:rsidRPr="00447B28" w:rsidRDefault="00FB7E0A" w:rsidP="00FB7E0A">
      <w:pPr>
        <w:rPr>
          <w:lang w:val="en-US"/>
        </w:rPr>
      </w:pPr>
      <w:r w:rsidRPr="00447B28">
        <w:rPr>
          <w:lang w:val="en-US"/>
        </w:rPr>
        <w:t xml:space="preserve">The rank product approach, on the other hand, assumes for an experiment in which </w:t>
      </w:r>
      <w:r w:rsidRPr="00447B28">
        <w:rPr>
          <w:i/>
          <w:lang w:val="en-US"/>
        </w:rPr>
        <w:t>n</w:t>
      </w:r>
      <w:r w:rsidRPr="00447B28">
        <w:rPr>
          <w:lang w:val="en-US"/>
        </w:rPr>
        <w:t xml:space="preserve"> genes are investigated in </w:t>
      </w:r>
      <w:r w:rsidRPr="00447B28">
        <w:rPr>
          <w:i/>
          <w:lang w:val="en-US"/>
        </w:rPr>
        <w:t>k</w:t>
      </w:r>
      <w:r w:rsidRPr="00447B28">
        <w:rPr>
          <w:lang w:val="en-US"/>
        </w:rPr>
        <w:t xml:space="preserve"> replicates, that the probability to find a gene at the top position of a ranked list of up- or down regulated genes is exactly </w:t>
      </w:r>
      <w:r w:rsidRPr="00447B28">
        <w:rPr>
          <w:position w:val="-2"/>
          <w:lang w:val="en-US"/>
        </w:rPr>
        <w:object w:dxaOrig="460" w:dyaOrig="260">
          <v:shape id="_x0000_i1039" type="#_x0000_t75" style="width:24pt;height:14pt" o:ole="">
            <v:imagedata r:id="rId73" r:pict="rId74" o:title=""/>
          </v:shape>
          <o:OLEObject Type="Embed" ProgID="Equation.3" ShapeID="_x0000_i1039" DrawAspect="Content" ObjectID="_1203516533" r:id="rId75"/>
        </w:object>
      </w:r>
      <w:r w:rsidRPr="00447B28">
        <w:rPr>
          <w:lang w:val="en-US"/>
        </w:rPr>
        <w:t xml:space="preserve">. The combined probability of finding a gene at a certain position in the ranked list, when </w:t>
      </w:r>
      <w:r w:rsidRPr="00447B28">
        <w:rPr>
          <w:i/>
          <w:lang w:val="en-US"/>
        </w:rPr>
        <w:t>k</w:t>
      </w:r>
      <w:r w:rsidRPr="00447B28">
        <w:rPr>
          <w:lang w:val="en-US"/>
        </w:rPr>
        <w:t xml:space="preserve"> replicates </w:t>
      </w:r>
      <w:r w:rsidRPr="00447B28">
        <w:rPr>
          <w:i/>
          <w:lang w:val="en-US"/>
        </w:rPr>
        <w:t>i</w:t>
      </w:r>
      <w:r w:rsidRPr="00447B28">
        <w:rPr>
          <w:lang w:val="en-US"/>
        </w:rPr>
        <w:t xml:space="preserve"> and </w:t>
      </w:r>
      <w:r w:rsidRPr="00447B28">
        <w:rPr>
          <w:i/>
          <w:lang w:val="en-US"/>
        </w:rPr>
        <w:t>n</w:t>
      </w:r>
      <w:r w:rsidRPr="00447B28">
        <w:rPr>
          <w:i/>
          <w:vertAlign w:val="subscript"/>
          <w:lang w:val="en-US"/>
        </w:rPr>
        <w:t>i</w:t>
      </w:r>
      <w:r w:rsidRPr="00447B28">
        <w:rPr>
          <w:lang w:val="en-US"/>
        </w:rPr>
        <w:t xml:space="preserve"> genes are measured can be expressed as the rank product </w:t>
      </w:r>
      <w:r w:rsidRPr="00447B28">
        <w:rPr>
          <w:position w:val="-12"/>
          <w:lang w:val="en-US"/>
        </w:rPr>
        <w:object w:dxaOrig="2720" w:dyaOrig="360">
          <v:shape id="_x0000_i1040" type="#_x0000_t75" style="width:136pt;height:18pt" o:ole="">
            <v:imagedata r:id="rId76" r:pict="rId77" o:title=""/>
          </v:shape>
          <o:OLEObject Type="Embed" ProgID="Equation.3" ShapeID="_x0000_i1040" DrawAspect="Content" ObjectID="_1203516534" r:id="rId78"/>
        </w:object>
      </w:r>
      <w:r w:rsidRPr="00447B28">
        <w:rPr>
          <w:lang w:val="en-US"/>
        </w:rPr>
        <w:t xml:space="preserve">, where </w:t>
      </w:r>
      <w:r w:rsidRPr="00447B28">
        <w:rPr>
          <w:position w:val="-12"/>
          <w:lang w:val="en-US"/>
        </w:rPr>
        <w:object w:dxaOrig="720" w:dyaOrig="360">
          <v:shape id="_x0000_i1041" type="#_x0000_t75" style="width:36pt;height:18pt" o:ole="">
            <v:imagedata r:id="rId79" r:pict="rId80" o:title=""/>
          </v:shape>
          <o:OLEObject Type="Embed" ProgID="Equation.3" ShapeID="_x0000_i1041" DrawAspect="Content" ObjectID="_1203516535" r:id="rId81"/>
        </w:object>
      </w:r>
      <w:r w:rsidRPr="00447B28">
        <w:rPr>
          <w:lang w:val="en-US"/>
        </w:rPr>
        <w:t xml:space="preserve">is the position of gene </w:t>
      </w:r>
      <w:r w:rsidRPr="00447B28">
        <w:rPr>
          <w:i/>
          <w:lang w:val="en-US"/>
        </w:rPr>
        <w:t>g</w:t>
      </w:r>
      <w:r w:rsidRPr="00447B28">
        <w:rPr>
          <w:lang w:val="en-US"/>
        </w:rPr>
        <w:t xml:space="preserve"> in the ranked list of decreasing (</w:t>
      </w:r>
      <w:r w:rsidRPr="00447B28">
        <w:rPr>
          <w:i/>
          <w:lang w:val="en-US"/>
        </w:rPr>
        <w:t>up</w:t>
      </w:r>
      <w:r w:rsidRPr="00447B28">
        <w:rPr>
          <w:lang w:val="en-US"/>
        </w:rPr>
        <w:t>) or increasing (</w:t>
      </w:r>
      <w:r w:rsidRPr="00447B28">
        <w:rPr>
          <w:i/>
          <w:lang w:val="en-US"/>
        </w:rPr>
        <w:t>down</w:t>
      </w:r>
      <w:r w:rsidRPr="00447B28">
        <w:rPr>
          <w:lang w:val="en-US"/>
        </w:rPr>
        <w:t xml:space="preserve">) fold changes in the </w:t>
      </w:r>
      <w:r w:rsidRPr="00447B28">
        <w:rPr>
          <w:i/>
          <w:lang w:val="en-US"/>
        </w:rPr>
        <w:t>i</w:t>
      </w:r>
      <w:r w:rsidRPr="00447B28">
        <w:rPr>
          <w:lang w:val="en-US"/>
        </w:rPr>
        <w:t xml:space="preserve">th replicate (see </w:t>
      </w:r>
      <w:r w:rsidR="00B862CD" w:rsidRPr="00447B28">
        <w:rPr>
          <w:lang w:val="en-US"/>
        </w:rPr>
        <w:fldChar w:fldCharType="begin">
          <w:fldData xml:space="preserve">PEVuZE5vdGU+PENpdGU+PEF1dGhvcj5CcmVpdGxpbmc8L0F1dGhvcj48WWVhcj4yMDA0PC9ZZWFy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</w:fldData>
        </w:fldChar>
      </w:r>
      <w:r w:rsidRPr="00447B28">
        <w:rPr>
          <w:lang w:val="en-US"/>
        </w:rPr>
        <w:instrText xml:space="preserve"> ADDIN EN.CITE </w:instrText>
      </w:r>
      <w:r w:rsidR="00B862CD" w:rsidRPr="00447B28">
        <w:rPr>
          <w:lang w:val="en-US"/>
        </w:rPr>
        <w:fldChar w:fldCharType="begin">
          <w:fldData xml:space="preserve">PEVuZE5vdGU+PENpdGU+PEF1dGhvcj5CcmVpdGxpbmc8L0F1dGhvcj48WWVhcj4yMDA0PC9ZZWFy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</w:fldData>
        </w:fldChar>
      </w:r>
      <w:r w:rsidRPr="00447B28">
        <w:rPr>
          <w:lang w:val="en-US"/>
        </w:rPr>
        <w:instrText xml:space="preserve"> ADDIN EN.CITE.DATA </w:instrText>
      </w:r>
      <w:r w:rsidR="00D20621" w:rsidRPr="00B862CD">
        <w:rPr>
          <w:lang w:val="en-US"/>
        </w:rPr>
      </w:r>
      <w:r w:rsidR="00B862CD" w:rsidRPr="00447B28">
        <w:rPr>
          <w:lang w:val="en-US"/>
        </w:rPr>
        <w:fldChar w:fldCharType="end"/>
      </w:r>
      <w:r w:rsidR="00D20621" w:rsidRPr="00B862CD">
        <w:rPr>
          <w:lang w:val="en-US"/>
        </w:rPr>
      </w:r>
      <w:r w:rsidR="00B862CD" w:rsidRPr="00447B28">
        <w:rPr>
          <w:lang w:val="en-US"/>
        </w:rPr>
        <w:fldChar w:fldCharType="separate"/>
      </w:r>
      <w:r w:rsidRPr="00447B28">
        <w:rPr>
          <w:lang w:val="en-US"/>
        </w:rPr>
        <w:t>(Breitling et al., 2004)</w:t>
      </w:r>
      <w:r w:rsidR="00B862CD" w:rsidRPr="00447B28">
        <w:rPr>
          <w:lang w:val="en-US"/>
        </w:rPr>
        <w:fldChar w:fldCharType="end"/>
      </w:r>
      <w:r w:rsidRPr="00447B28">
        <w:rPr>
          <w:lang w:val="en-US"/>
        </w:rPr>
        <w:t xml:space="preserve"> for further details not to be reproduced here). </w:t>
      </w:r>
    </w:p>
    <w:p w:rsidR="00FB7E0A" w:rsidRDefault="00FB7E0A" w:rsidP="00FB7E0A">
      <w:pPr>
        <w:rPr>
          <w:del w:id="1094" w:author="Unknown"/>
          <w:lang w:val="en-US"/>
        </w:rPr>
      </w:pPr>
      <w:r w:rsidRPr="00447B28">
        <w:rPr>
          <w:lang w:val="en-US"/>
        </w:rPr>
        <w:t xml:space="preserve">Since rank product-based analysis is limited to comparing two experimental conditions, the linear model-based analysis offers far more options and flexibility with respect to the available settings and design of the experiment (e.g. if two factors, like genotype and treatment, are being varied in an experiment and the user is interested in the interaction effect). </w:t>
      </w:r>
    </w:p>
    <w:p w:rsidR="00B32B3E" w:rsidRPr="00447B28" w:rsidDel="00EE6E22" w:rsidRDefault="00B32B3E" w:rsidP="00FB7E0A">
      <w:pPr>
        <w:numPr>
          <w:ins w:id="1095" w:author="Marc Lohse" w:date="2009-11-27T15:20:00Z"/>
        </w:numPr>
        <w:rPr>
          <w:ins w:id="1096" w:author="Marc Lohse" w:date="2009-11-27T15:20:00Z"/>
          <w:lang w:val="en-US"/>
        </w:rPr>
      </w:pPr>
    </w:p>
    <w:p w:rsidR="00FB7E0A" w:rsidRPr="00447B28" w:rsidRDefault="00FB7E0A" w:rsidP="00FB7E0A">
      <w:pPr>
        <w:rPr>
          <w:lang w:val="en-US"/>
        </w:rPr>
      </w:pPr>
    </w:p>
    <w:p w:rsidR="00FB7E0A" w:rsidRPr="00447B28" w:rsidRDefault="00FB7E0A" w:rsidP="00FB7E0A">
      <w:pPr>
        <w:pStyle w:val="Heading1"/>
        <w:numPr>
          <w:numberingChange w:id="1097" w:author="Björn Usadel" w:date="2009-10-12T18:00:00Z" w:original="%1:5:0:"/>
        </w:numPr>
        <w:rPr>
          <w:lang w:val="en-US"/>
        </w:rPr>
      </w:pPr>
      <w:bookmarkStart w:id="1098" w:name="_Toc117067384"/>
      <w:bookmarkStart w:id="1099" w:name="_Toc117070490"/>
      <w:r w:rsidRPr="00447B28">
        <w:rPr>
          <w:lang w:val="en-US"/>
        </w:rPr>
        <w:t>Output</w:t>
      </w:r>
      <w:bookmarkEnd w:id="1098"/>
      <w:bookmarkEnd w:id="1099"/>
    </w:p>
    <w:p w:rsidR="00FB7E0A" w:rsidRPr="00447B28" w:rsidRDefault="00FB7E0A" w:rsidP="00FB7E0A">
      <w:pPr>
        <w:rPr>
          <w:lang w:val="en-US"/>
        </w:rPr>
      </w:pPr>
    </w:p>
    <w:p w:rsidR="00FB7E0A" w:rsidRDefault="00FB7E0A" w:rsidP="00FB7E0A">
      <w:pPr>
        <w:rPr>
          <w:ins w:id="1100" w:author="Marc Lohse" w:date="2009-11-27T15:20:00Z"/>
          <w:lang w:val="en-US"/>
        </w:rPr>
      </w:pPr>
      <w:r w:rsidRPr="00447B28">
        <w:rPr>
          <w:lang w:val="en-US"/>
        </w:rPr>
        <w:t xml:space="preserve">At the end of each analysis run, Robin asks for a directory to save all files that are relevant to the experiment. These include processed raw input data files (only in the case of two color and generic single channel analysis), R source code for quality assessment and main analysis, various informative plots illustrating the quality check results and main analysis results and tabular text data files </w:t>
      </w:r>
      <w:del w:id="1101" w:author="Marc Lohse" w:date="2009-11-27T15:21:00Z">
        <w:r w:rsidRPr="00447B28" w:rsidDel="00FB6FC4">
          <w:rPr>
            <w:lang w:val="en-US"/>
          </w:rPr>
          <w:delText>containing  the</w:delText>
        </w:r>
      </w:del>
      <w:ins w:id="1102" w:author="Marc Lohse" w:date="2009-11-27T15:21:00Z">
        <w:r w:rsidR="00FB6FC4" w:rsidRPr="00447B28">
          <w:rPr>
            <w:lang w:val="en-US"/>
          </w:rPr>
          <w:t>containing the</w:t>
        </w:r>
      </w:ins>
      <w:r w:rsidRPr="00447B28">
        <w:rPr>
          <w:lang w:val="en-US"/>
        </w:rPr>
        <w:t xml:space="preserve"> full results in all detail. The following table lists all files that are generated. The “Type” column</w:t>
      </w:r>
      <w:del w:id="1103" w:author="Marc Lohse" w:date="2009-11-27T15:21:00Z">
        <w:r w:rsidRPr="00447B28" w:rsidDel="00FB6FC4">
          <w:rPr>
            <w:lang w:val="en-US"/>
          </w:rPr>
          <w:delText>s</w:delText>
        </w:r>
      </w:del>
      <w:r w:rsidRPr="00447B28">
        <w:rPr>
          <w:lang w:val="en-US"/>
        </w:rPr>
        <w:t xml:space="preserve"> refers to the microarray type for which this kind of output file can be generated (G = all platforms, A=Affymetrix, T=two color microarrays, S=generic single channel arrays).</w:t>
      </w:r>
      <w:ins w:id="1104" w:author="Marc Lohse" w:date="2009-11-27T14:56:00Z">
        <w:r w:rsidR="0005061B">
          <w:rPr>
            <w:lang w:val="en-US"/>
          </w:rPr>
          <w:t xml:space="preserve"> Parts of the file names written in italics refer to </w:t>
        </w:r>
      </w:ins>
      <w:ins w:id="1105" w:author="Marc Lohse" w:date="2009-11-27T14:57:00Z">
        <w:r w:rsidR="0005061B">
          <w:rPr>
            <w:lang w:val="en-US"/>
          </w:rPr>
          <w:t xml:space="preserve">variable text: </w:t>
        </w:r>
        <w:r w:rsidR="0005061B">
          <w:rPr>
            <w:i/>
            <w:lang w:val="en-US"/>
          </w:rPr>
          <w:t>EXP_NAME</w:t>
        </w:r>
        <w:r w:rsidR="0005061B">
          <w:rPr>
            <w:lang w:val="en-US"/>
          </w:rPr>
          <w:t xml:space="preserve">: The name of the experiment as entered by the user when choosing the name of the output folder. </w:t>
        </w:r>
      </w:ins>
      <w:ins w:id="1106" w:author="Marc Lohse" w:date="2009-11-27T14:58:00Z">
        <w:r w:rsidR="0005061B">
          <w:rPr>
            <w:i/>
            <w:lang w:val="en-US"/>
          </w:rPr>
          <w:t>TMP</w:t>
        </w:r>
        <w:r w:rsidR="0005061B">
          <w:rPr>
            <w:lang w:val="en-US"/>
          </w:rPr>
          <w:t>: An automatically generated unique identifier used for temporary files (the quality check output files are first stored in the system</w:t>
        </w:r>
      </w:ins>
      <w:ins w:id="1107" w:author="Marc Lohse" w:date="2009-11-27T14:59:00Z">
        <w:r w:rsidR="0005061B">
          <w:rPr>
            <w:lang w:val="en-US"/>
          </w:rPr>
          <w:t>’s temporary folder and are later copied to the quality</w:t>
        </w:r>
      </w:ins>
      <w:ins w:id="1108" w:author="Marc Lohse" w:date="2009-11-27T15:01:00Z">
        <w:r w:rsidR="00B6442A">
          <w:rPr>
            <w:lang w:val="en-US"/>
          </w:rPr>
          <w:t xml:space="preserve"> </w:t>
        </w:r>
      </w:ins>
      <w:ins w:id="1109" w:author="Marc Lohse" w:date="2009-11-27T14:59:00Z">
        <w:r w:rsidR="0005061B">
          <w:rPr>
            <w:lang w:val="en-US"/>
          </w:rPr>
          <w:t>checks folder of the output directory</w:t>
        </w:r>
      </w:ins>
      <w:ins w:id="1110" w:author="Marc Lohse" w:date="2009-11-27T14:58:00Z">
        <w:r w:rsidR="0005061B">
          <w:rPr>
            <w:lang w:val="en-US"/>
          </w:rPr>
          <w:t xml:space="preserve">). </w:t>
        </w:r>
      </w:ins>
      <w:ins w:id="1111" w:author="Marc Lohse" w:date="2009-11-27T15:00:00Z">
        <w:r w:rsidR="0005061B">
          <w:rPr>
            <w:i/>
            <w:lang w:val="en-US"/>
          </w:rPr>
          <w:t>GRP</w:t>
        </w:r>
        <w:r w:rsidR="0005061B">
          <w:rPr>
            <w:lang w:val="en-US"/>
          </w:rPr>
          <w:t xml:space="preserve">: Reference to the group names as </w:t>
        </w:r>
      </w:ins>
      <w:ins w:id="1112" w:author="Marc Lohse" w:date="2009-11-27T15:01:00Z">
        <w:r w:rsidR="00B6442A">
          <w:rPr>
            <w:lang w:val="en-US"/>
          </w:rPr>
          <w:t>assigned</w:t>
        </w:r>
      </w:ins>
      <w:ins w:id="1113" w:author="Marc Lohse" w:date="2009-11-27T15:00:00Z">
        <w:r w:rsidR="0005061B">
          <w:rPr>
            <w:lang w:val="en-US"/>
          </w:rPr>
          <w:t xml:space="preserve"> by the user when sorting individual raw files (e.g. .cel files)</w:t>
        </w:r>
      </w:ins>
      <w:ins w:id="1114" w:author="Marc Lohse" w:date="2009-11-27T15:01:00Z">
        <w:r w:rsidR="0005061B">
          <w:rPr>
            <w:lang w:val="en-US"/>
          </w:rPr>
          <w:t xml:space="preserve"> into groups of biological replicates</w:t>
        </w:r>
        <w:r w:rsidR="00B6442A">
          <w:rPr>
            <w:lang w:val="en-US"/>
          </w:rPr>
          <w:t>.</w:t>
        </w:r>
      </w:ins>
    </w:p>
    <w:p w:rsidR="00B32B3E" w:rsidRPr="0005061B" w:rsidRDefault="00B32B3E" w:rsidP="00FB7E0A">
      <w:pPr>
        <w:numPr>
          <w:ins w:id="1115" w:author="Marc Lohse" w:date="2009-11-27T15:20:00Z"/>
        </w:numPr>
        <w:rPr>
          <w:lang w:val="en-US"/>
        </w:rPr>
      </w:pPr>
    </w:p>
    <w:p w:rsidR="00FB7E0A" w:rsidRPr="00447B28" w:rsidRDefault="00FB7E0A" w:rsidP="00FB7E0A">
      <w:pPr>
        <w:rPr>
          <w:rFonts w:ascii="Arial" w:hAnsi="Arial"/>
          <w:lang w:val="en-US"/>
        </w:rPr>
      </w:pPr>
    </w:p>
    <w:tbl>
      <w:tblPr>
        <w:tblW w:w="8613" w:type="dxa"/>
        <w:tblBorders>
          <w:top w:val="single" w:sz="4" w:space="0" w:color="000000"/>
          <w:bottom w:val="single" w:sz="4" w:space="0" w:color="000000"/>
          <w:insideH w:val="single" w:sz="4" w:space="0" w:color="000000"/>
        </w:tblBorders>
        <w:tblLayout w:type="fixed"/>
        <w:tblLook w:val="00BF"/>
        <w:tblPrChange w:id="1116" w:author="Marc Lohse" w:date="2009-11-27T15:19:00Z">
          <w:tblPr>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BF"/>
          </w:tblPr>
        </w:tblPrChange>
      </w:tblPr>
      <w:tblGrid>
        <w:gridCol w:w="2376"/>
        <w:gridCol w:w="1560"/>
        <w:gridCol w:w="3827"/>
        <w:gridCol w:w="850"/>
        <w:tblGridChange w:id="1117">
          <w:tblGrid>
            <w:gridCol w:w="2376"/>
            <w:gridCol w:w="1418"/>
            <w:gridCol w:w="142"/>
            <w:gridCol w:w="3827"/>
            <w:gridCol w:w="850"/>
          </w:tblGrid>
        </w:tblGridChange>
      </w:tblGrid>
      <w:tr w:rsidR="00FB7E0A" w:rsidRPr="00447B28">
        <w:tc>
          <w:tcPr>
            <w:tcW w:w="2376" w:type="dxa"/>
            <w:tcBorders>
              <w:bottom w:val="double" w:sz="4" w:space="0" w:color="auto"/>
            </w:tcBorders>
            <w:tcPrChange w:id="1118" w:author="Marc Lohse" w:date="2009-11-27T15:19:00Z">
              <w:tcPr>
                <w:tcW w:w="2376" w:type="dxa"/>
              </w:tcPr>
            </w:tcPrChange>
          </w:tcPr>
          <w:p w:rsidR="00FB7E0A" w:rsidRPr="00447B28" w:rsidRDefault="00FB7E0A" w:rsidP="00FB7E0A">
            <w:pPr>
              <w:rPr>
                <w:b/>
                <w:lang w:val="en-US"/>
              </w:rPr>
            </w:pPr>
            <w:r w:rsidRPr="00447B28">
              <w:rPr>
                <w:b/>
                <w:lang w:val="en-US"/>
              </w:rPr>
              <w:t>Filename</w:t>
            </w:r>
          </w:p>
        </w:tc>
        <w:tc>
          <w:tcPr>
            <w:tcW w:w="1560" w:type="dxa"/>
            <w:tcBorders>
              <w:bottom w:val="double" w:sz="4" w:space="0" w:color="auto"/>
            </w:tcBorders>
            <w:tcPrChange w:id="1119" w:author="Marc Lohse" w:date="2009-11-27T15:19:00Z">
              <w:tcPr>
                <w:tcW w:w="1418" w:type="dxa"/>
              </w:tcPr>
            </w:tcPrChange>
          </w:tcPr>
          <w:p w:rsidR="00FB7E0A" w:rsidRPr="00447B28" w:rsidRDefault="00FB7E0A" w:rsidP="00FB7E0A">
            <w:pPr>
              <w:rPr>
                <w:b/>
                <w:lang w:val="en-US"/>
              </w:rPr>
            </w:pPr>
            <w:r w:rsidRPr="00447B28">
              <w:rPr>
                <w:b/>
                <w:lang w:val="en-US"/>
              </w:rPr>
              <w:t>Folder</w:t>
            </w:r>
          </w:p>
        </w:tc>
        <w:tc>
          <w:tcPr>
            <w:tcW w:w="3827" w:type="dxa"/>
            <w:tcBorders>
              <w:bottom w:val="double" w:sz="4" w:space="0" w:color="auto"/>
            </w:tcBorders>
            <w:tcPrChange w:id="1120" w:author="Marc Lohse" w:date="2009-11-27T15:19:00Z">
              <w:tcPr>
                <w:tcW w:w="3969" w:type="dxa"/>
                <w:gridSpan w:val="2"/>
              </w:tcPr>
            </w:tcPrChange>
          </w:tcPr>
          <w:p w:rsidR="00FB7E0A" w:rsidRPr="00447B28" w:rsidRDefault="00FB7E0A" w:rsidP="00FB7E0A">
            <w:pPr>
              <w:rPr>
                <w:b/>
                <w:lang w:val="en-US"/>
              </w:rPr>
            </w:pPr>
            <w:r w:rsidRPr="00447B28">
              <w:rPr>
                <w:b/>
                <w:lang w:val="en-US"/>
              </w:rPr>
              <w:t>Description</w:t>
            </w:r>
          </w:p>
        </w:tc>
        <w:tc>
          <w:tcPr>
            <w:tcW w:w="850" w:type="dxa"/>
            <w:tcBorders>
              <w:bottom w:val="double" w:sz="4" w:space="0" w:color="auto"/>
            </w:tcBorders>
            <w:tcPrChange w:id="1121" w:author="Marc Lohse" w:date="2009-11-27T15:19:00Z">
              <w:tcPr>
                <w:tcW w:w="850" w:type="dxa"/>
              </w:tcPr>
            </w:tcPrChange>
          </w:tcPr>
          <w:p w:rsidR="00FB7E0A" w:rsidRPr="00447B28" w:rsidRDefault="00FB7E0A" w:rsidP="00FB7E0A">
            <w:pPr>
              <w:rPr>
                <w:b/>
                <w:lang w:val="en-US"/>
              </w:rPr>
            </w:pPr>
            <w:r w:rsidRPr="00447B28">
              <w:rPr>
                <w:b/>
                <w:lang w:val="en-US"/>
              </w:rPr>
              <w:t>Type</w:t>
            </w:r>
          </w:p>
        </w:tc>
      </w:tr>
      <w:tr w:rsidR="00FB7E0A" w:rsidRPr="00447B28">
        <w:tc>
          <w:tcPr>
            <w:tcW w:w="2376" w:type="dxa"/>
            <w:tcBorders>
              <w:top w:val="double" w:sz="4" w:space="0" w:color="auto"/>
            </w:tcBorders>
            <w:tcPrChange w:id="1122" w:author="Marc Lohse" w:date="2009-11-27T15:19:00Z">
              <w:tcPr>
                <w:tcW w:w="2376" w:type="dxa"/>
              </w:tcPr>
            </w:tcPrChange>
          </w:tcPr>
          <w:p w:rsidR="00FB7E0A" w:rsidRPr="00447B28" w:rsidRDefault="00FB7E0A" w:rsidP="00FB7E0A">
            <w:pPr>
              <w:rPr>
                <w:sz w:val="20"/>
                <w:lang w:val="en-US"/>
              </w:rPr>
            </w:pPr>
            <w:r w:rsidRPr="00447B28">
              <w:rPr>
                <w:i/>
                <w:sz w:val="20"/>
                <w:lang w:val="en-US"/>
              </w:rPr>
              <w:t>EXP_NAME</w:t>
            </w:r>
            <w:r w:rsidRPr="00447B28">
              <w:rPr>
                <w:sz w:val="20"/>
                <w:lang w:val="en-US"/>
              </w:rPr>
              <w:t>_results.txt</w:t>
            </w:r>
          </w:p>
        </w:tc>
        <w:tc>
          <w:tcPr>
            <w:tcW w:w="1560" w:type="dxa"/>
            <w:tcBorders>
              <w:top w:val="double" w:sz="4" w:space="0" w:color="auto"/>
            </w:tcBorders>
            <w:tcPrChange w:id="1123" w:author="Marc Lohse" w:date="2009-11-27T15:19:00Z">
              <w:tcPr>
                <w:tcW w:w="1418" w:type="dxa"/>
              </w:tcPr>
            </w:tcPrChange>
          </w:tcPr>
          <w:p w:rsidR="00FB7E0A" w:rsidRPr="00447B28" w:rsidRDefault="00FB7E0A" w:rsidP="00FB7E0A">
            <w:pPr>
              <w:rPr>
                <w:sz w:val="20"/>
                <w:lang w:val="en-US"/>
              </w:rPr>
            </w:pPr>
            <w:r w:rsidRPr="00447B28">
              <w:rPr>
                <w:sz w:val="20"/>
                <w:lang w:val="en-US"/>
              </w:rPr>
              <w:t>.</w:t>
            </w:r>
          </w:p>
        </w:tc>
        <w:tc>
          <w:tcPr>
            <w:tcW w:w="3827" w:type="dxa"/>
            <w:tcBorders>
              <w:top w:val="double" w:sz="4" w:space="0" w:color="auto"/>
            </w:tcBorders>
            <w:tcPrChange w:id="1124" w:author="Marc Lohse" w:date="2009-11-27T15:19:00Z">
              <w:tcPr>
                <w:tcW w:w="3969" w:type="dxa"/>
                <w:gridSpan w:val="2"/>
              </w:tcPr>
            </w:tcPrChange>
          </w:tcPr>
          <w:p w:rsidR="00EE6E22" w:rsidRDefault="00FB7E0A" w:rsidP="00FB7E0A">
            <w:pPr>
              <w:rPr>
                <w:ins w:id="1125" w:author="Marc Lohse" w:date="2009-11-27T15:16:00Z"/>
                <w:sz w:val="20"/>
                <w:lang w:val="en-US"/>
              </w:rPr>
            </w:pPr>
            <w:r w:rsidRPr="00447B28">
              <w:rPr>
                <w:sz w:val="20"/>
                <w:lang w:val="en-US"/>
              </w:rPr>
              <w:t>This file contains the normalized log2 fold change in expression values for all comparisons defined in the design step of the experiment. In addition, a second column containing a flag value denoting the statistical significance of each log fold change is generated for each gene. A value of 0 means not significant, while -1 and 1 mean significantly up- or down-regulated.</w:t>
            </w:r>
          </w:p>
          <w:p w:rsidR="00EE6E22" w:rsidRDefault="00EE6E22" w:rsidP="00FB7E0A">
            <w:pPr>
              <w:numPr>
                <w:ins w:id="1126" w:author="Marc Lohse" w:date="2009-11-27T15:16:00Z"/>
              </w:numPr>
              <w:rPr>
                <w:ins w:id="1127" w:author="Marc Lohse" w:date="2009-11-27T15:16:00Z"/>
                <w:sz w:val="20"/>
                <w:lang w:val="en-US"/>
              </w:rPr>
            </w:pPr>
          </w:p>
          <w:p w:rsidR="00EE6E22" w:rsidRPr="00447B28" w:rsidRDefault="00EE6E22" w:rsidP="00FB7E0A">
            <w:pPr>
              <w:numPr>
                <w:ins w:id="1128" w:author="Marc Lohse" w:date="2009-11-27T15:16:00Z"/>
              </w:numPr>
              <w:rPr>
                <w:sz w:val="20"/>
                <w:lang w:val="en-US"/>
              </w:rPr>
            </w:pPr>
          </w:p>
        </w:tc>
        <w:tc>
          <w:tcPr>
            <w:tcW w:w="850" w:type="dxa"/>
            <w:tcBorders>
              <w:top w:val="double" w:sz="4" w:space="0" w:color="auto"/>
            </w:tcBorders>
            <w:tcPrChange w:id="1129" w:author="Marc Lohse" w:date="2009-11-27T15:19:00Z">
              <w:tcPr>
                <w:tcW w:w="850" w:type="dxa"/>
              </w:tcPr>
            </w:tcPrChange>
          </w:tcPr>
          <w:p w:rsidR="00FB7E0A" w:rsidRPr="00447B28" w:rsidRDefault="00FB7E0A" w:rsidP="00FB7E0A">
            <w:pPr>
              <w:rPr>
                <w:sz w:val="20"/>
                <w:lang w:val="en-US"/>
              </w:rPr>
            </w:pPr>
            <w:r w:rsidRPr="00447B28">
              <w:rPr>
                <w:sz w:val="20"/>
                <w:lang w:val="en-US"/>
              </w:rPr>
              <w:t>G</w:t>
            </w:r>
          </w:p>
        </w:tc>
      </w:tr>
      <w:tr w:rsidR="00FB7E0A" w:rsidRPr="00447B28">
        <w:tc>
          <w:tcPr>
            <w:tcW w:w="2376" w:type="dxa"/>
            <w:tcPrChange w:id="1130" w:author="Marc Lohse" w:date="2009-11-27T15:19:00Z">
              <w:tcPr>
                <w:tcW w:w="2376" w:type="dxa"/>
              </w:tcPr>
            </w:tcPrChange>
          </w:tcPr>
          <w:p w:rsidR="00FB7E0A" w:rsidRPr="00447B28" w:rsidRDefault="00FB7E0A" w:rsidP="00FB7E0A">
            <w:pPr>
              <w:rPr>
                <w:sz w:val="20"/>
                <w:lang w:val="en-US"/>
              </w:rPr>
            </w:pPr>
            <w:r w:rsidRPr="00447B28">
              <w:rPr>
                <w:i/>
                <w:sz w:val="20"/>
                <w:lang w:val="en-US"/>
              </w:rPr>
              <w:t>EXP_NAME</w:t>
            </w:r>
            <w:r w:rsidRPr="00447B28">
              <w:rPr>
                <w:sz w:val="20"/>
                <w:lang w:val="en-US"/>
              </w:rPr>
              <w:t>_summary.txt</w:t>
            </w:r>
          </w:p>
        </w:tc>
        <w:tc>
          <w:tcPr>
            <w:tcW w:w="1560" w:type="dxa"/>
            <w:tcPrChange w:id="1131" w:author="Marc Lohse" w:date="2009-11-27T15:19:00Z">
              <w:tcPr>
                <w:tcW w:w="1418" w:type="dxa"/>
              </w:tcPr>
            </w:tcPrChange>
          </w:tcPr>
          <w:p w:rsidR="00FB7E0A" w:rsidRPr="00447B28" w:rsidRDefault="00FB7E0A" w:rsidP="00FB7E0A">
            <w:pPr>
              <w:rPr>
                <w:sz w:val="20"/>
                <w:lang w:val="en-US"/>
              </w:rPr>
            </w:pPr>
            <w:r w:rsidRPr="00447B28">
              <w:rPr>
                <w:sz w:val="20"/>
                <w:lang w:val="en-US"/>
              </w:rPr>
              <w:t>.</w:t>
            </w:r>
          </w:p>
        </w:tc>
        <w:tc>
          <w:tcPr>
            <w:tcW w:w="3827" w:type="dxa"/>
            <w:tcPrChange w:id="1132" w:author="Marc Lohse" w:date="2009-11-27T15:19:00Z">
              <w:tcPr>
                <w:tcW w:w="3969" w:type="dxa"/>
                <w:gridSpan w:val="2"/>
              </w:tcPr>
            </w:tcPrChange>
          </w:tcPr>
          <w:p w:rsidR="00FB7E0A" w:rsidRDefault="00FB7E0A" w:rsidP="00FB7E0A">
            <w:pPr>
              <w:rPr>
                <w:ins w:id="1133" w:author="Marc Lohse" w:date="2009-11-27T15:16:00Z"/>
                <w:sz w:val="20"/>
                <w:lang w:val="en-US"/>
              </w:rPr>
            </w:pPr>
            <w:r w:rsidRPr="00447B28">
              <w:rPr>
                <w:sz w:val="20"/>
                <w:lang w:val="en-US"/>
              </w:rPr>
              <w:t xml:space="preserve">A text file summarizing and documenting the analysis inputs, program settings and warnings generated during the workflow.  </w:t>
            </w:r>
          </w:p>
          <w:p w:rsidR="00EE6E22" w:rsidRPr="00447B28" w:rsidRDefault="00EE6E22" w:rsidP="00FB7E0A">
            <w:pPr>
              <w:numPr>
                <w:ins w:id="1134" w:author="Marc Lohse" w:date="2009-11-27T15:16:00Z"/>
              </w:numPr>
              <w:rPr>
                <w:sz w:val="20"/>
                <w:lang w:val="en-US"/>
              </w:rPr>
            </w:pPr>
          </w:p>
        </w:tc>
        <w:tc>
          <w:tcPr>
            <w:tcW w:w="850" w:type="dxa"/>
            <w:tcPrChange w:id="1135" w:author="Marc Lohse" w:date="2009-11-27T15:19:00Z">
              <w:tcPr>
                <w:tcW w:w="850" w:type="dxa"/>
              </w:tcPr>
            </w:tcPrChange>
          </w:tcPr>
          <w:p w:rsidR="00FB7E0A" w:rsidRPr="00447B28" w:rsidRDefault="00FB7E0A" w:rsidP="00FB7E0A">
            <w:pPr>
              <w:rPr>
                <w:sz w:val="20"/>
                <w:lang w:val="en-US"/>
              </w:rPr>
            </w:pPr>
            <w:r w:rsidRPr="00447B28">
              <w:rPr>
                <w:sz w:val="20"/>
                <w:lang w:val="en-US"/>
              </w:rPr>
              <w:t>G</w:t>
            </w:r>
          </w:p>
        </w:tc>
      </w:tr>
      <w:tr w:rsidR="00FB7E0A" w:rsidRPr="00447B28">
        <w:tc>
          <w:tcPr>
            <w:tcW w:w="2376" w:type="dxa"/>
            <w:tcPrChange w:id="1136" w:author="Marc Lohse" w:date="2009-11-27T15:19:00Z">
              <w:tcPr>
                <w:tcW w:w="2376" w:type="dxa"/>
              </w:tcPr>
            </w:tcPrChange>
          </w:tcPr>
          <w:p w:rsidR="00FB7E0A" w:rsidRPr="00447B28" w:rsidRDefault="00FB7E0A" w:rsidP="00FB7E0A">
            <w:pPr>
              <w:rPr>
                <w:sz w:val="20"/>
                <w:lang w:val="en-US"/>
              </w:rPr>
            </w:pPr>
            <w:r w:rsidRPr="00447B28">
              <w:rPr>
                <w:i/>
                <w:sz w:val="20"/>
                <w:lang w:val="en-US"/>
              </w:rPr>
              <w:t>EXP_NAME</w:t>
            </w:r>
            <w:r w:rsidRPr="00447B28">
              <w:rPr>
                <w:sz w:val="20"/>
                <w:lang w:val="en-US"/>
              </w:rPr>
              <w:t>_design.png</w:t>
            </w:r>
          </w:p>
        </w:tc>
        <w:tc>
          <w:tcPr>
            <w:tcW w:w="1560" w:type="dxa"/>
            <w:tcPrChange w:id="1137" w:author="Marc Lohse" w:date="2009-11-27T15:19:00Z">
              <w:tcPr>
                <w:tcW w:w="1418" w:type="dxa"/>
              </w:tcPr>
            </w:tcPrChange>
          </w:tcPr>
          <w:p w:rsidR="00FB7E0A" w:rsidRPr="00447B28" w:rsidRDefault="00FB7E0A" w:rsidP="00FB7E0A">
            <w:pPr>
              <w:rPr>
                <w:sz w:val="20"/>
                <w:lang w:val="en-US"/>
              </w:rPr>
            </w:pPr>
            <w:r w:rsidRPr="00447B28">
              <w:rPr>
                <w:sz w:val="20"/>
                <w:lang w:val="en-US"/>
              </w:rPr>
              <w:t>.</w:t>
            </w:r>
          </w:p>
        </w:tc>
        <w:tc>
          <w:tcPr>
            <w:tcW w:w="3827" w:type="dxa"/>
            <w:tcPrChange w:id="1138" w:author="Marc Lohse" w:date="2009-11-27T15:19:00Z">
              <w:tcPr>
                <w:tcW w:w="3969" w:type="dxa"/>
                <w:gridSpan w:val="2"/>
              </w:tcPr>
            </w:tcPrChange>
          </w:tcPr>
          <w:p w:rsidR="00FB7E0A" w:rsidRDefault="00FB7E0A" w:rsidP="00FB7E0A">
            <w:pPr>
              <w:rPr>
                <w:ins w:id="1139" w:author="Marc Lohse" w:date="2009-11-27T15:17:00Z"/>
                <w:sz w:val="20"/>
                <w:lang w:val="en-US"/>
              </w:rPr>
            </w:pPr>
            <w:r w:rsidRPr="00447B28">
              <w:rPr>
                <w:sz w:val="20"/>
                <w:lang w:val="en-US"/>
              </w:rPr>
              <w:t>PNG representation of the experiment design as configured on the graphical designer panel in the last step of the analysis workflow.</w:t>
            </w:r>
          </w:p>
          <w:p w:rsidR="00EE6E22" w:rsidRPr="00447B28" w:rsidRDefault="00EE6E22" w:rsidP="00FB7E0A">
            <w:pPr>
              <w:numPr>
                <w:ins w:id="1140" w:author="Marc Lohse" w:date="2009-11-27T15:17:00Z"/>
              </w:numPr>
              <w:rPr>
                <w:sz w:val="20"/>
                <w:lang w:val="en-US"/>
              </w:rPr>
            </w:pPr>
          </w:p>
        </w:tc>
        <w:tc>
          <w:tcPr>
            <w:tcW w:w="850" w:type="dxa"/>
            <w:tcPrChange w:id="1141" w:author="Marc Lohse" w:date="2009-11-27T15:19:00Z">
              <w:tcPr>
                <w:tcW w:w="850" w:type="dxa"/>
              </w:tcPr>
            </w:tcPrChange>
          </w:tcPr>
          <w:p w:rsidR="00FB7E0A" w:rsidRPr="00447B28" w:rsidRDefault="00FB7E0A" w:rsidP="00FB7E0A">
            <w:pPr>
              <w:rPr>
                <w:sz w:val="20"/>
                <w:lang w:val="en-US"/>
              </w:rPr>
            </w:pPr>
            <w:r w:rsidRPr="00447B28">
              <w:rPr>
                <w:sz w:val="20"/>
                <w:lang w:val="en-US"/>
              </w:rPr>
              <w:t>G</w:t>
            </w:r>
          </w:p>
        </w:tc>
      </w:tr>
      <w:tr w:rsidR="00C01701" w:rsidRPr="00447B28">
        <w:trPr>
          <w:ins w:id="1142" w:author="Marc Lohse" w:date="2009-10-28T14:31:00Z"/>
        </w:trPr>
        <w:tc>
          <w:tcPr>
            <w:tcW w:w="2376" w:type="dxa"/>
            <w:tcPrChange w:id="1143" w:author="Marc Lohse" w:date="2009-11-27T15:19:00Z">
              <w:tcPr>
                <w:tcW w:w="2376" w:type="dxa"/>
              </w:tcPr>
            </w:tcPrChange>
          </w:tcPr>
          <w:p w:rsidR="00C01701" w:rsidRPr="00C01701" w:rsidRDefault="00B862CD" w:rsidP="00FB7E0A">
            <w:pPr>
              <w:rPr>
                <w:ins w:id="1144" w:author="Marc Lohse" w:date="2009-10-28T14:31:00Z"/>
                <w:sz w:val="20"/>
                <w:lang w:val="en-US"/>
                <w:rPrChange w:id="1145" w:author="Marc Lohse" w:date="2009-10-28T14:33:00Z">
                  <w:rPr>
                    <w:ins w:id="1146" w:author="Marc Lohse" w:date="2009-10-28T14:31:00Z"/>
                    <w:i/>
                    <w:sz w:val="20"/>
                    <w:lang w:val="en-US"/>
                  </w:rPr>
                </w:rPrChange>
              </w:rPr>
            </w:pPr>
            <w:ins w:id="1147" w:author="Marc Lohse" w:date="2009-10-28T14:33:00Z">
              <w:r w:rsidRPr="00B862CD">
                <w:rPr>
                  <w:sz w:val="20"/>
                  <w:lang w:val="en-US"/>
                  <w:rPrChange w:id="1148" w:author="Marc Lohse" w:date="2009-10-28T14:33:00Z">
                    <w:rPr>
                      <w:rFonts w:cs="Arial"/>
                      <w:b/>
                      <w:bCs/>
                      <w:i/>
                      <w:iCs/>
                      <w:sz w:val="20"/>
                      <w:szCs w:val="18"/>
                      <w:lang w:val="en-US"/>
                    </w:rPr>
                  </w:rPrChange>
                </w:rPr>
                <w:t>redundant.probes.info.txt</w:t>
              </w:r>
            </w:ins>
          </w:p>
        </w:tc>
        <w:tc>
          <w:tcPr>
            <w:tcW w:w="1560" w:type="dxa"/>
            <w:tcPrChange w:id="1149" w:author="Marc Lohse" w:date="2009-11-27T15:19:00Z">
              <w:tcPr>
                <w:tcW w:w="1560" w:type="dxa"/>
                <w:gridSpan w:val="2"/>
              </w:tcPr>
            </w:tcPrChange>
          </w:tcPr>
          <w:p w:rsidR="00C01701" w:rsidRDefault="00C01701" w:rsidP="00C01701">
            <w:pPr>
              <w:rPr>
                <w:ins w:id="1150" w:author="Marc Lohse" w:date="2009-10-28T14:31:00Z"/>
                <w:sz w:val="20"/>
                <w:lang w:val="en-US"/>
              </w:rPr>
            </w:pPr>
            <w:ins w:id="1151" w:author="Marc Lohse" w:date="2009-10-28T14:33:00Z">
              <w:r>
                <w:rPr>
                  <w:sz w:val="20"/>
                  <w:lang w:val="en-US"/>
                </w:rPr>
                <w:t>detailed_results</w:t>
              </w:r>
            </w:ins>
          </w:p>
        </w:tc>
        <w:tc>
          <w:tcPr>
            <w:tcW w:w="3827" w:type="dxa"/>
            <w:tcPrChange w:id="1152" w:author="Marc Lohse" w:date="2009-11-27T15:19:00Z">
              <w:tcPr>
                <w:tcW w:w="3827" w:type="dxa"/>
              </w:tcPr>
            </w:tcPrChange>
          </w:tcPr>
          <w:p w:rsidR="0000313F" w:rsidRDefault="00C01701" w:rsidP="00FB7E0A">
            <w:pPr>
              <w:rPr>
                <w:ins w:id="1153" w:author="Marc Lohse" w:date="2009-11-27T15:17:00Z"/>
                <w:sz w:val="20"/>
                <w:lang w:val="en-US"/>
              </w:rPr>
            </w:pPr>
            <w:ins w:id="1154" w:author="Marc Lohse" w:date="2009-10-28T14:34:00Z">
              <w:r>
                <w:rPr>
                  <w:sz w:val="20"/>
                  <w:lang w:val="en-US"/>
                </w:rPr>
                <w:t>If redundant probe names are found in the input data of the generic single channel rank product analysis, this file is generated</w:t>
              </w:r>
            </w:ins>
            <w:ins w:id="1155" w:author="Marc Lohse" w:date="2009-10-28T14:35:00Z">
              <w:r>
                <w:rPr>
                  <w:sz w:val="20"/>
                  <w:lang w:val="en-US"/>
                </w:rPr>
                <w:t>. It contains the redundant identifiers, number of spots found and the median values for each of the identifiers on each chip</w:t>
              </w:r>
            </w:ins>
            <w:ins w:id="1156" w:author="Marc Lohse" w:date="2009-10-28T15:33:00Z">
              <w:r w:rsidR="0000313F">
                <w:rPr>
                  <w:sz w:val="20"/>
                  <w:lang w:val="en-US"/>
                </w:rPr>
                <w:t>.</w:t>
              </w:r>
            </w:ins>
          </w:p>
          <w:p w:rsidR="00EE6E22" w:rsidRPr="00447B28" w:rsidRDefault="00EE6E22" w:rsidP="00FB7E0A">
            <w:pPr>
              <w:numPr>
                <w:ins w:id="1157" w:author="Marc Lohse" w:date="2009-11-27T15:17:00Z"/>
              </w:numPr>
              <w:rPr>
                <w:ins w:id="1158" w:author="Marc Lohse" w:date="2009-10-28T14:31:00Z"/>
                <w:sz w:val="20"/>
                <w:lang w:val="en-US"/>
              </w:rPr>
            </w:pPr>
          </w:p>
        </w:tc>
        <w:tc>
          <w:tcPr>
            <w:tcW w:w="850" w:type="dxa"/>
            <w:tcPrChange w:id="1159" w:author="Marc Lohse" w:date="2009-11-27T15:19:00Z">
              <w:tcPr>
                <w:tcW w:w="850" w:type="dxa"/>
              </w:tcPr>
            </w:tcPrChange>
          </w:tcPr>
          <w:p w:rsidR="00C01701" w:rsidRPr="00447B28" w:rsidRDefault="00C01701" w:rsidP="00FB7E0A">
            <w:pPr>
              <w:rPr>
                <w:ins w:id="1160" w:author="Marc Lohse" w:date="2009-10-28T14:31:00Z"/>
                <w:sz w:val="20"/>
                <w:lang w:val="en-US"/>
              </w:rPr>
            </w:pPr>
            <w:ins w:id="1161" w:author="Marc Lohse" w:date="2009-10-28T14:34:00Z">
              <w:r>
                <w:rPr>
                  <w:sz w:val="20"/>
                  <w:lang w:val="en-US"/>
                </w:rPr>
                <w:t>S</w:t>
              </w:r>
            </w:ins>
          </w:p>
        </w:tc>
      </w:tr>
      <w:tr w:rsidR="0000313F" w:rsidRPr="00447B28">
        <w:trPr>
          <w:ins w:id="1162" w:author="Marc Lohse" w:date="2009-10-28T15:33:00Z"/>
        </w:trPr>
        <w:tc>
          <w:tcPr>
            <w:tcW w:w="2376" w:type="dxa"/>
            <w:tcPrChange w:id="1163" w:author="Marc Lohse" w:date="2009-11-27T15:19:00Z">
              <w:tcPr>
                <w:tcW w:w="2376" w:type="dxa"/>
              </w:tcPr>
            </w:tcPrChange>
          </w:tcPr>
          <w:p w:rsidR="0000313F" w:rsidRPr="00942198" w:rsidRDefault="00942198" w:rsidP="00FB7E0A">
            <w:pPr>
              <w:rPr>
                <w:ins w:id="1164" w:author="Marc Lohse" w:date="2009-10-28T15:33:00Z"/>
                <w:sz w:val="20"/>
                <w:lang w:val="en-US"/>
                <w:rPrChange w:id="1165" w:author="Marc Lohse" w:date="2009-11-27T15:02:00Z">
                  <w:rPr>
                    <w:ins w:id="1166" w:author="Marc Lohse" w:date="2009-10-28T15:33:00Z"/>
                    <w:i/>
                    <w:sz w:val="20"/>
                    <w:lang w:val="en-US"/>
                  </w:rPr>
                </w:rPrChange>
              </w:rPr>
            </w:pPr>
            <w:ins w:id="1167" w:author="Marc Lohse" w:date="2009-11-27T15:02:00Z">
              <w:r>
                <w:rPr>
                  <w:sz w:val="20"/>
                  <w:lang w:val="en-US"/>
                </w:rPr>
                <w:t>f</w:t>
              </w:r>
            </w:ins>
            <w:ins w:id="1168" w:author="Marc Lohse" w:date="2009-11-27T15:01:00Z">
              <w:r>
                <w:rPr>
                  <w:sz w:val="20"/>
                  <w:lang w:val="en-US"/>
                </w:rPr>
                <w:t>ull_</w:t>
              </w:r>
            </w:ins>
            <w:ins w:id="1169" w:author="Marc Lohse" w:date="2009-11-27T15:02:00Z">
              <w:r>
                <w:rPr>
                  <w:sz w:val="20"/>
                  <w:lang w:val="en-US"/>
                </w:rPr>
                <w:t>table_</w:t>
              </w:r>
              <w:r>
                <w:rPr>
                  <w:i/>
                  <w:sz w:val="20"/>
                  <w:lang w:val="en-US"/>
                </w:rPr>
                <w:t>GRPa-GRPb</w:t>
              </w:r>
              <w:r>
                <w:rPr>
                  <w:sz w:val="20"/>
                  <w:lang w:val="en-US"/>
                </w:rPr>
                <w:t>.txt</w:t>
              </w:r>
            </w:ins>
          </w:p>
        </w:tc>
        <w:tc>
          <w:tcPr>
            <w:tcW w:w="1560" w:type="dxa"/>
            <w:tcPrChange w:id="1170" w:author="Marc Lohse" w:date="2009-11-27T15:19:00Z">
              <w:tcPr>
                <w:tcW w:w="1560" w:type="dxa"/>
                <w:gridSpan w:val="2"/>
              </w:tcPr>
            </w:tcPrChange>
          </w:tcPr>
          <w:p w:rsidR="0000313F" w:rsidRDefault="00942198" w:rsidP="00C01701">
            <w:pPr>
              <w:rPr>
                <w:ins w:id="1171" w:author="Marc Lohse" w:date="2009-10-28T15:33:00Z"/>
                <w:sz w:val="20"/>
                <w:lang w:val="en-US"/>
              </w:rPr>
            </w:pPr>
            <w:ins w:id="1172" w:author="Marc Lohse" w:date="2009-11-27T15:02:00Z">
              <w:r>
                <w:rPr>
                  <w:sz w:val="20"/>
                  <w:lang w:val="en-US"/>
                </w:rPr>
                <w:t>detailed_results</w:t>
              </w:r>
            </w:ins>
          </w:p>
        </w:tc>
        <w:tc>
          <w:tcPr>
            <w:tcW w:w="3827" w:type="dxa"/>
            <w:tcPrChange w:id="1173" w:author="Marc Lohse" w:date="2009-11-27T15:19:00Z">
              <w:tcPr>
                <w:tcW w:w="3827" w:type="dxa"/>
              </w:tcPr>
            </w:tcPrChange>
          </w:tcPr>
          <w:p w:rsidR="0000313F" w:rsidRDefault="00942198" w:rsidP="00FB7E0A">
            <w:pPr>
              <w:rPr>
                <w:ins w:id="1174" w:author="Marc Lohse" w:date="2009-11-27T15:17:00Z"/>
                <w:sz w:val="20"/>
              </w:rPr>
            </w:pPr>
            <w:ins w:id="1175" w:author="Marc Lohse" w:date="2009-11-27T15:03:00Z">
              <w:r>
                <w:rPr>
                  <w:sz w:val="20"/>
                  <w:lang w:val="en-US"/>
                </w:rPr>
                <w:t>Tables giving the complete statistical results for each of the comparisons made.</w:t>
              </w:r>
            </w:ins>
            <w:ins w:id="1176" w:author="Marc Lohse" w:date="2009-11-27T15:06:00Z">
              <w:r>
                <w:rPr>
                  <w:sz w:val="20"/>
                  <w:lang w:val="en-US"/>
                </w:rPr>
                <w:t xml:space="preserve"> </w:t>
              </w:r>
            </w:ins>
            <w:ins w:id="1177" w:author="Marc Lohse" w:date="2009-11-27T15:13:00Z">
              <w:r w:rsidR="00B862CD" w:rsidRPr="00B862CD">
                <w:rPr>
                  <w:sz w:val="20"/>
                  <w:rPrChange w:id="1178" w:author="Marc Lohse" w:date="2009-11-27T15:13:00Z">
                    <w:rPr>
                      <w:rFonts w:ascii="Arial" w:hAnsi="Arial" w:cs="Arial"/>
                      <w:b/>
                      <w:bCs/>
                      <w:i/>
                      <w:iCs/>
                      <w:sz w:val="18"/>
                      <w:szCs w:val="18"/>
                    </w:rPr>
                  </w:rPrChange>
                </w:rPr>
                <w:t>The columns contain from left to right: (Feature.ID) A unique identifier for the oligonucleotide probes or probe sets on the chips; (logFC) the log2-fold change in expression; (AveExpr) average normalized expression value; (t) t-statistic; (P.Value, adj.P.Val) raw and Benjamini-Hochberg-corrected p-values for differential expression; (B) the log-odds for differential expression.</w:t>
              </w:r>
            </w:ins>
          </w:p>
          <w:p w:rsidR="00EE6E22" w:rsidRPr="00447B28" w:rsidRDefault="00EE6E22" w:rsidP="00FB7E0A">
            <w:pPr>
              <w:numPr>
                <w:ins w:id="1179" w:author="Marc Lohse" w:date="2009-11-27T15:17:00Z"/>
              </w:numPr>
              <w:rPr>
                <w:ins w:id="1180" w:author="Marc Lohse" w:date="2009-10-28T15:33:00Z"/>
                <w:sz w:val="20"/>
                <w:lang w:val="en-US"/>
              </w:rPr>
            </w:pPr>
          </w:p>
        </w:tc>
        <w:tc>
          <w:tcPr>
            <w:tcW w:w="850" w:type="dxa"/>
            <w:tcPrChange w:id="1181" w:author="Marc Lohse" w:date="2009-11-27T15:19:00Z">
              <w:tcPr>
                <w:tcW w:w="850" w:type="dxa"/>
              </w:tcPr>
            </w:tcPrChange>
          </w:tcPr>
          <w:p w:rsidR="0000313F" w:rsidRPr="00447B28" w:rsidRDefault="00EE6E22" w:rsidP="00FB7E0A">
            <w:pPr>
              <w:rPr>
                <w:ins w:id="1182" w:author="Marc Lohse" w:date="2009-10-28T15:33:00Z"/>
                <w:sz w:val="20"/>
                <w:lang w:val="en-US"/>
              </w:rPr>
            </w:pPr>
            <w:ins w:id="1183" w:author="Marc Lohse" w:date="2009-11-27T15:14:00Z">
              <w:r>
                <w:rPr>
                  <w:sz w:val="20"/>
                  <w:lang w:val="en-US"/>
                </w:rPr>
                <w:t>G</w:t>
              </w:r>
            </w:ins>
          </w:p>
        </w:tc>
      </w:tr>
      <w:tr w:rsidR="00EE6E22" w:rsidRPr="00447B28">
        <w:trPr>
          <w:ins w:id="1184" w:author="Marc Lohse" w:date="2009-11-27T15:14:00Z"/>
        </w:trPr>
        <w:tc>
          <w:tcPr>
            <w:tcW w:w="2376" w:type="dxa"/>
            <w:tcPrChange w:id="1185" w:author="Marc Lohse" w:date="2009-11-27T15:19:00Z">
              <w:tcPr>
                <w:tcW w:w="2376" w:type="dxa"/>
              </w:tcPr>
            </w:tcPrChange>
          </w:tcPr>
          <w:p w:rsidR="00EE6E22" w:rsidRPr="00EE6E22" w:rsidRDefault="00EE6E22" w:rsidP="00FB7E0A">
            <w:pPr>
              <w:rPr>
                <w:ins w:id="1186" w:author="Marc Lohse" w:date="2009-11-27T15:14:00Z"/>
                <w:sz w:val="20"/>
                <w:lang w:val="en-US"/>
              </w:rPr>
            </w:pPr>
            <w:ins w:id="1187" w:author="Marc Lohse" w:date="2009-11-27T15:14:00Z">
              <w:r>
                <w:rPr>
                  <w:sz w:val="20"/>
                  <w:lang w:val="en-US"/>
                </w:rPr>
                <w:t>top100table_</w:t>
              </w:r>
              <w:r>
                <w:rPr>
                  <w:i/>
                  <w:sz w:val="20"/>
                  <w:lang w:val="en-US"/>
                </w:rPr>
                <w:t>GRPa-GRPb</w:t>
              </w:r>
              <w:r>
                <w:rPr>
                  <w:sz w:val="20"/>
                  <w:lang w:val="en-US"/>
                </w:rPr>
                <w:t>.txt</w:t>
              </w:r>
            </w:ins>
          </w:p>
        </w:tc>
        <w:tc>
          <w:tcPr>
            <w:tcW w:w="1560" w:type="dxa"/>
            <w:tcPrChange w:id="1188" w:author="Marc Lohse" w:date="2009-11-27T15:19:00Z">
              <w:tcPr>
                <w:tcW w:w="1560" w:type="dxa"/>
                <w:gridSpan w:val="2"/>
              </w:tcPr>
            </w:tcPrChange>
          </w:tcPr>
          <w:p w:rsidR="00EE6E22" w:rsidRDefault="00EE6E22" w:rsidP="00C01701">
            <w:pPr>
              <w:rPr>
                <w:ins w:id="1189" w:author="Marc Lohse" w:date="2009-11-27T15:14:00Z"/>
                <w:sz w:val="20"/>
                <w:lang w:val="en-US"/>
              </w:rPr>
            </w:pPr>
            <w:ins w:id="1190" w:author="Marc Lohse" w:date="2009-11-27T15:14:00Z">
              <w:r>
                <w:rPr>
                  <w:sz w:val="20"/>
                  <w:lang w:val="en-US"/>
                </w:rPr>
                <w:t>detailed_results</w:t>
              </w:r>
            </w:ins>
          </w:p>
        </w:tc>
        <w:tc>
          <w:tcPr>
            <w:tcW w:w="3827" w:type="dxa"/>
            <w:tcPrChange w:id="1191" w:author="Marc Lohse" w:date="2009-11-27T15:19:00Z">
              <w:tcPr>
                <w:tcW w:w="3827" w:type="dxa"/>
              </w:tcPr>
            </w:tcPrChange>
          </w:tcPr>
          <w:p w:rsidR="00EE6E22" w:rsidRDefault="00EE6E22" w:rsidP="00EE6E22">
            <w:pPr>
              <w:rPr>
                <w:ins w:id="1192" w:author="Marc Lohse" w:date="2009-11-27T15:17:00Z"/>
                <w:sz w:val="20"/>
                <w:lang w:val="en-US"/>
              </w:rPr>
            </w:pPr>
            <w:ins w:id="1193" w:author="Marc Lohse" w:date="2009-11-27T15:15:00Z">
              <w:r>
                <w:rPr>
                  <w:sz w:val="20"/>
                  <w:lang w:val="en-US"/>
                </w:rPr>
                <w:t>Contains the same data columns as the full tables but excludes probes / probesets that do not fulfill the</w:t>
              </w:r>
            </w:ins>
            <w:ins w:id="1194" w:author="Marc Lohse" w:date="2009-11-27T15:16:00Z">
              <w:r>
                <w:rPr>
                  <w:sz w:val="20"/>
                  <w:lang w:val="en-US"/>
                </w:rPr>
                <w:t xml:space="preserve"> chosen p-value and or minimal log2-fold change cut offs.</w:t>
              </w:r>
            </w:ins>
            <w:ins w:id="1195" w:author="Marc Lohse" w:date="2009-11-27T15:15:00Z">
              <w:r>
                <w:rPr>
                  <w:sz w:val="20"/>
                  <w:lang w:val="en-US"/>
                </w:rPr>
                <w:t xml:space="preserve"> </w:t>
              </w:r>
            </w:ins>
          </w:p>
          <w:p w:rsidR="00D20621" w:rsidRDefault="00D20621">
            <w:pPr>
              <w:numPr>
                <w:ins w:id="1196" w:author="Marc Lohse" w:date="2009-11-27T15:17:00Z"/>
              </w:numPr>
              <w:rPr>
                <w:ins w:id="1197" w:author="Marc Lohse" w:date="2009-11-27T15:14:00Z"/>
                <w:sz w:val="20"/>
                <w:lang w:val="en-US"/>
              </w:rPr>
              <w:pPrChange w:id="1198" w:author="Marc Lohse" w:date="2009-11-27T15:15:00Z">
                <w:pPr/>
              </w:pPrChange>
            </w:pPr>
          </w:p>
        </w:tc>
        <w:tc>
          <w:tcPr>
            <w:tcW w:w="850" w:type="dxa"/>
            <w:tcPrChange w:id="1199" w:author="Marc Lohse" w:date="2009-11-27T15:19:00Z">
              <w:tcPr>
                <w:tcW w:w="850" w:type="dxa"/>
              </w:tcPr>
            </w:tcPrChange>
          </w:tcPr>
          <w:p w:rsidR="00EE6E22" w:rsidRDefault="00EE6E22" w:rsidP="00FB7E0A">
            <w:pPr>
              <w:rPr>
                <w:ins w:id="1200" w:author="Marc Lohse" w:date="2009-11-27T15:14:00Z"/>
                <w:sz w:val="20"/>
                <w:lang w:val="en-US"/>
              </w:rPr>
            </w:pPr>
          </w:p>
        </w:tc>
      </w:tr>
      <w:tr w:rsidR="00FB7E0A" w:rsidRPr="00447B28">
        <w:tc>
          <w:tcPr>
            <w:tcW w:w="2376" w:type="dxa"/>
            <w:tcPrChange w:id="1201" w:author="Marc Lohse" w:date="2009-11-27T15:19:00Z">
              <w:tcPr>
                <w:tcW w:w="2376" w:type="dxa"/>
              </w:tcPr>
            </w:tcPrChange>
          </w:tcPr>
          <w:p w:rsidR="00FB7E0A" w:rsidRPr="00447B28" w:rsidRDefault="00FB7E0A" w:rsidP="00FB7E0A">
            <w:pPr>
              <w:rPr>
                <w:sz w:val="20"/>
                <w:lang w:val="en-US"/>
              </w:rPr>
            </w:pPr>
            <w:r w:rsidRPr="00447B28">
              <w:rPr>
                <w:i/>
                <w:sz w:val="20"/>
                <w:lang w:val="en-US"/>
              </w:rPr>
              <w:t>EXP_NAME</w:t>
            </w:r>
            <w:r w:rsidRPr="00447B28">
              <w:rPr>
                <w:sz w:val="20"/>
                <w:lang w:val="en-US"/>
              </w:rPr>
              <w:t>.PAcalls.table.txt</w:t>
            </w:r>
          </w:p>
        </w:tc>
        <w:tc>
          <w:tcPr>
            <w:tcW w:w="1560" w:type="dxa"/>
            <w:tcPrChange w:id="1202" w:author="Marc Lohse" w:date="2009-11-27T15:19:00Z">
              <w:tcPr>
                <w:tcW w:w="1418" w:type="dxa"/>
              </w:tcPr>
            </w:tcPrChange>
          </w:tcPr>
          <w:p w:rsidR="0005061B" w:rsidRDefault="00C01701">
            <w:pPr>
              <w:rPr>
                <w:sz w:val="20"/>
                <w:lang w:val="en-US"/>
              </w:rPr>
            </w:pPr>
            <w:ins w:id="1203" w:author="Marc Lohse" w:date="2009-10-28T14:27:00Z">
              <w:r>
                <w:rPr>
                  <w:sz w:val="20"/>
                  <w:lang w:val="en-US"/>
                </w:rPr>
                <w:t>detailed_result</w:t>
              </w:r>
            </w:ins>
            <w:ins w:id="1204" w:author="Marc Lohse" w:date="2009-10-28T14:30:00Z">
              <w:r>
                <w:rPr>
                  <w:sz w:val="20"/>
                  <w:lang w:val="en-US"/>
                </w:rPr>
                <w:t>s</w:t>
              </w:r>
            </w:ins>
            <w:del w:id="1205" w:author="Marc Lohse" w:date="2009-10-28T14:27:00Z">
              <w:r w:rsidR="00FB7E0A" w:rsidRPr="00447B28" w:rsidDel="00C01701">
                <w:rPr>
                  <w:sz w:val="20"/>
                  <w:lang w:val="en-US"/>
                </w:rPr>
                <w:delText>.</w:delText>
              </w:r>
            </w:del>
          </w:p>
        </w:tc>
        <w:tc>
          <w:tcPr>
            <w:tcW w:w="3827" w:type="dxa"/>
            <w:tcPrChange w:id="1206" w:author="Marc Lohse" w:date="2009-11-27T15:19:00Z">
              <w:tcPr>
                <w:tcW w:w="3969" w:type="dxa"/>
                <w:gridSpan w:val="2"/>
              </w:tcPr>
            </w:tcPrChange>
          </w:tcPr>
          <w:p w:rsidR="00FB7E0A" w:rsidRDefault="00FB7E0A" w:rsidP="00FB7E0A">
            <w:pPr>
              <w:rPr>
                <w:ins w:id="1207" w:author="Marc Lohse" w:date="2009-11-27T15:17:00Z"/>
                <w:sz w:val="20"/>
                <w:lang w:val="en-US"/>
              </w:rPr>
            </w:pPr>
            <w:r w:rsidRPr="00447B28">
              <w:rPr>
                <w:sz w:val="20"/>
                <w:lang w:val="en-US"/>
              </w:rPr>
              <w:t>Only generated when analyzing Affymetrix chips. Table containing the present / absent calls for each probeset on each chip in the experiment plus the attached p-values that are calculated using the MAS5calls function.</w:t>
            </w:r>
          </w:p>
          <w:p w:rsidR="00EE6E22" w:rsidRPr="00447B28" w:rsidRDefault="00EE6E22" w:rsidP="00FB7E0A">
            <w:pPr>
              <w:numPr>
                <w:ins w:id="1208" w:author="Marc Lohse" w:date="2009-11-27T15:17:00Z"/>
              </w:numPr>
              <w:rPr>
                <w:sz w:val="20"/>
                <w:lang w:val="en-US"/>
              </w:rPr>
            </w:pPr>
          </w:p>
        </w:tc>
        <w:tc>
          <w:tcPr>
            <w:tcW w:w="850" w:type="dxa"/>
            <w:tcPrChange w:id="1209" w:author="Marc Lohse" w:date="2009-11-27T15:19:00Z">
              <w:tcPr>
                <w:tcW w:w="850" w:type="dxa"/>
              </w:tcPr>
            </w:tcPrChange>
          </w:tcPr>
          <w:p w:rsidR="00FB7E0A" w:rsidRPr="00447B28" w:rsidRDefault="00FB7E0A" w:rsidP="00FB7E0A">
            <w:pPr>
              <w:rPr>
                <w:sz w:val="20"/>
                <w:lang w:val="en-US"/>
              </w:rPr>
            </w:pPr>
            <w:r w:rsidRPr="00447B28">
              <w:rPr>
                <w:sz w:val="20"/>
                <w:lang w:val="en-US"/>
              </w:rPr>
              <w:t>A</w:t>
            </w:r>
          </w:p>
        </w:tc>
      </w:tr>
      <w:tr w:rsidR="00FB7E0A" w:rsidRPr="00447B28">
        <w:tc>
          <w:tcPr>
            <w:tcW w:w="2376" w:type="dxa"/>
            <w:tcPrChange w:id="1210" w:author="Marc Lohse" w:date="2009-11-27T15:19:00Z">
              <w:tcPr>
                <w:tcW w:w="2376" w:type="dxa"/>
              </w:tcPr>
            </w:tcPrChange>
          </w:tcPr>
          <w:p w:rsidR="00FB7E0A" w:rsidRPr="00447B28" w:rsidRDefault="00FB7E0A" w:rsidP="00FB7E0A">
            <w:pPr>
              <w:rPr>
                <w:sz w:val="20"/>
                <w:lang w:val="en-US"/>
              </w:rPr>
            </w:pPr>
            <w:r w:rsidRPr="00447B28">
              <w:rPr>
                <w:sz w:val="20"/>
                <w:lang w:val="en-US"/>
              </w:rPr>
              <w:t>raw_</w:t>
            </w:r>
            <w:r w:rsidRPr="00447B28">
              <w:rPr>
                <w:i/>
                <w:sz w:val="20"/>
                <w:lang w:val="en-US"/>
              </w:rPr>
              <w:t>METHOD</w:t>
            </w:r>
            <w:r w:rsidRPr="00447B28">
              <w:rPr>
                <w:sz w:val="20"/>
                <w:lang w:val="en-US"/>
              </w:rPr>
              <w:t>_normalized_expression_values.txt</w:t>
            </w:r>
          </w:p>
        </w:tc>
        <w:tc>
          <w:tcPr>
            <w:tcW w:w="1560" w:type="dxa"/>
            <w:tcPrChange w:id="1211" w:author="Marc Lohse" w:date="2009-11-27T15:19:00Z">
              <w:tcPr>
                <w:tcW w:w="1418" w:type="dxa"/>
              </w:tcPr>
            </w:tcPrChange>
          </w:tcPr>
          <w:p w:rsidR="00FB7E0A" w:rsidRPr="00447B28" w:rsidRDefault="00FB7E0A" w:rsidP="00FB7E0A">
            <w:pPr>
              <w:rPr>
                <w:sz w:val="20"/>
                <w:lang w:val="en-US"/>
              </w:rPr>
            </w:pPr>
            <w:r w:rsidRPr="00447B28">
              <w:rPr>
                <w:sz w:val="20"/>
                <w:lang w:val="en-US"/>
              </w:rPr>
              <w:t>.</w:t>
            </w:r>
          </w:p>
        </w:tc>
        <w:tc>
          <w:tcPr>
            <w:tcW w:w="3827" w:type="dxa"/>
            <w:tcPrChange w:id="1212" w:author="Marc Lohse" w:date="2009-11-27T15:19:00Z">
              <w:tcPr>
                <w:tcW w:w="3969" w:type="dxa"/>
                <w:gridSpan w:val="2"/>
              </w:tcPr>
            </w:tcPrChange>
          </w:tcPr>
          <w:p w:rsidR="00FB7E0A" w:rsidRPr="00447B28" w:rsidRDefault="00FB7E0A" w:rsidP="00FB7E0A">
            <w:pPr>
              <w:rPr>
                <w:sz w:val="20"/>
                <w:lang w:val="en-US"/>
              </w:rPr>
            </w:pPr>
            <w:r w:rsidRPr="00447B28">
              <w:rPr>
                <w:sz w:val="20"/>
                <w:lang w:val="en-US"/>
              </w:rPr>
              <w:t>Expression estimates for each probe/probeset on each chip after normalization.</w:t>
            </w:r>
          </w:p>
          <w:p w:rsidR="00FB7E0A" w:rsidRPr="00447B28" w:rsidRDefault="00FB7E0A" w:rsidP="00FB7E0A">
            <w:pPr>
              <w:rPr>
                <w:sz w:val="20"/>
                <w:lang w:val="en-US"/>
              </w:rPr>
            </w:pPr>
          </w:p>
        </w:tc>
        <w:tc>
          <w:tcPr>
            <w:tcW w:w="850" w:type="dxa"/>
            <w:tcPrChange w:id="1213" w:author="Marc Lohse" w:date="2009-11-27T15:19:00Z">
              <w:tcPr>
                <w:tcW w:w="850" w:type="dxa"/>
              </w:tcPr>
            </w:tcPrChange>
          </w:tcPr>
          <w:p w:rsidR="00FB7E0A" w:rsidRPr="00447B28" w:rsidRDefault="00FB7E0A" w:rsidP="00FB7E0A">
            <w:pPr>
              <w:rPr>
                <w:sz w:val="20"/>
                <w:lang w:val="en-US"/>
              </w:rPr>
            </w:pPr>
            <w:r w:rsidRPr="00447B28">
              <w:rPr>
                <w:sz w:val="20"/>
                <w:lang w:val="en-US"/>
              </w:rPr>
              <w:t>A</w:t>
            </w:r>
          </w:p>
        </w:tc>
      </w:tr>
      <w:tr w:rsidR="00FB7E0A" w:rsidRPr="00447B28">
        <w:tc>
          <w:tcPr>
            <w:tcW w:w="2376" w:type="dxa"/>
            <w:tcPrChange w:id="1214"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hclust.png</w:t>
            </w:r>
          </w:p>
        </w:tc>
        <w:tc>
          <w:tcPr>
            <w:tcW w:w="1560" w:type="dxa"/>
            <w:tcPrChange w:id="1215"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16" w:author="Marc Lohse" w:date="2009-11-27T15:19:00Z">
              <w:tcPr>
                <w:tcW w:w="3969" w:type="dxa"/>
                <w:gridSpan w:val="2"/>
              </w:tcPr>
            </w:tcPrChange>
          </w:tcPr>
          <w:p w:rsidR="00FB7E0A" w:rsidRDefault="00FB7E0A" w:rsidP="00FB7E0A">
            <w:pPr>
              <w:rPr>
                <w:ins w:id="1217" w:author="Marc Lohse" w:date="2009-11-27T15:17:00Z"/>
                <w:sz w:val="20"/>
                <w:lang w:val="en-US"/>
              </w:rPr>
            </w:pPr>
            <w:r w:rsidRPr="00447B28">
              <w:rPr>
                <w:sz w:val="20"/>
                <w:lang w:val="en-US"/>
              </w:rPr>
              <w:t>Hierarchical clustering of the normalized expression values. The clustering is based on 1-pearson correlation of expression as the distance measure. Full linkage hierarchical clustering is performed.</w:t>
            </w:r>
          </w:p>
          <w:p w:rsidR="00EE6E22" w:rsidRPr="00447B28" w:rsidRDefault="00EE6E22" w:rsidP="00FB7E0A">
            <w:pPr>
              <w:numPr>
                <w:ins w:id="1218" w:author="Marc Lohse" w:date="2009-11-27T15:17:00Z"/>
              </w:numPr>
              <w:rPr>
                <w:sz w:val="20"/>
                <w:lang w:val="en-US"/>
              </w:rPr>
            </w:pPr>
          </w:p>
        </w:tc>
        <w:tc>
          <w:tcPr>
            <w:tcW w:w="850" w:type="dxa"/>
            <w:tcPrChange w:id="1219" w:author="Marc Lohse" w:date="2009-11-27T15:19:00Z">
              <w:tcPr>
                <w:tcW w:w="850" w:type="dxa"/>
              </w:tcPr>
            </w:tcPrChange>
          </w:tcPr>
          <w:p w:rsidR="00FB7E0A" w:rsidRPr="00447B28" w:rsidRDefault="00FB7E0A" w:rsidP="00FB7E0A">
            <w:pPr>
              <w:rPr>
                <w:sz w:val="20"/>
                <w:lang w:val="en-US"/>
              </w:rPr>
            </w:pPr>
            <w:r w:rsidRPr="00447B28">
              <w:rPr>
                <w:sz w:val="20"/>
                <w:lang w:val="en-US"/>
              </w:rPr>
              <w:t>A, S</w:t>
            </w:r>
          </w:p>
        </w:tc>
      </w:tr>
      <w:tr w:rsidR="00FB7E0A" w:rsidRPr="00447B28">
        <w:tc>
          <w:tcPr>
            <w:tcW w:w="2376" w:type="dxa"/>
            <w:tcPrChange w:id="1220"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pcaplot.png</w:t>
            </w:r>
          </w:p>
        </w:tc>
        <w:tc>
          <w:tcPr>
            <w:tcW w:w="1560" w:type="dxa"/>
            <w:tcPrChange w:id="1221"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p w:rsidR="00FB7E0A" w:rsidRPr="00447B28" w:rsidRDefault="00FB7E0A" w:rsidP="00FB7E0A">
            <w:pPr>
              <w:rPr>
                <w:sz w:val="20"/>
                <w:lang w:val="en-US"/>
              </w:rPr>
            </w:pPr>
          </w:p>
        </w:tc>
        <w:tc>
          <w:tcPr>
            <w:tcW w:w="3827" w:type="dxa"/>
            <w:tcPrChange w:id="1222" w:author="Marc Lohse" w:date="2009-11-27T15:19:00Z">
              <w:tcPr>
                <w:tcW w:w="3969" w:type="dxa"/>
                <w:gridSpan w:val="2"/>
              </w:tcPr>
            </w:tcPrChange>
          </w:tcPr>
          <w:p w:rsidR="00FB7E0A" w:rsidRDefault="00FB7E0A" w:rsidP="00FB7E0A">
            <w:pPr>
              <w:rPr>
                <w:ins w:id="1223" w:author="Marc Lohse" w:date="2009-11-27T15:17:00Z"/>
                <w:sz w:val="20"/>
                <w:lang w:val="en-US"/>
              </w:rPr>
            </w:pPr>
            <w:r w:rsidRPr="00447B28">
              <w:rPr>
                <w:sz w:val="20"/>
                <w:lang w:val="en-US"/>
              </w:rPr>
              <w:t>Scatter plot of the first two components obtained in a principal component analysis of the normalized expression values.</w:t>
            </w:r>
          </w:p>
          <w:p w:rsidR="00EE6E22" w:rsidRDefault="00EE6E22" w:rsidP="00FB7E0A">
            <w:pPr>
              <w:numPr>
                <w:ins w:id="1224" w:author="Marc Lohse" w:date="2009-11-27T15:17:00Z"/>
              </w:numPr>
              <w:rPr>
                <w:ins w:id="1225" w:author="Marc Lohse" w:date="2009-11-27T15:17:00Z"/>
                <w:sz w:val="20"/>
                <w:lang w:val="en-US"/>
              </w:rPr>
            </w:pPr>
          </w:p>
          <w:p w:rsidR="00EE6E22" w:rsidRPr="00447B28" w:rsidRDefault="00EE6E22" w:rsidP="00FB7E0A">
            <w:pPr>
              <w:numPr>
                <w:ins w:id="1226" w:author="Marc Lohse" w:date="2009-11-27T15:17:00Z"/>
              </w:numPr>
              <w:rPr>
                <w:sz w:val="20"/>
                <w:lang w:val="en-US"/>
              </w:rPr>
            </w:pPr>
          </w:p>
        </w:tc>
        <w:tc>
          <w:tcPr>
            <w:tcW w:w="850" w:type="dxa"/>
            <w:tcPrChange w:id="1227" w:author="Marc Lohse" w:date="2009-11-27T15:19:00Z">
              <w:tcPr>
                <w:tcW w:w="850" w:type="dxa"/>
              </w:tcPr>
            </w:tcPrChange>
          </w:tcPr>
          <w:p w:rsidR="00FB7E0A" w:rsidRPr="00447B28" w:rsidRDefault="00FB7E0A" w:rsidP="00FB7E0A">
            <w:pPr>
              <w:rPr>
                <w:sz w:val="20"/>
                <w:lang w:val="en-US"/>
              </w:rPr>
            </w:pPr>
            <w:r w:rsidRPr="00447B28">
              <w:rPr>
                <w:sz w:val="20"/>
                <w:lang w:val="en-US"/>
              </w:rPr>
              <w:t>A, S</w:t>
            </w:r>
          </w:p>
        </w:tc>
      </w:tr>
      <w:tr w:rsidR="00FB7E0A" w:rsidRPr="00447B28">
        <w:tc>
          <w:tcPr>
            <w:tcW w:w="2376" w:type="dxa"/>
            <w:tcPrChange w:id="1228"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boxplot.png</w:t>
            </w:r>
          </w:p>
        </w:tc>
        <w:tc>
          <w:tcPr>
            <w:tcW w:w="1560" w:type="dxa"/>
            <w:tcPrChange w:id="1229"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p w:rsidR="00FB7E0A" w:rsidRPr="00447B28" w:rsidRDefault="00FB7E0A" w:rsidP="00FB7E0A">
            <w:pPr>
              <w:rPr>
                <w:sz w:val="20"/>
                <w:lang w:val="en-US"/>
              </w:rPr>
            </w:pPr>
          </w:p>
        </w:tc>
        <w:tc>
          <w:tcPr>
            <w:tcW w:w="3827" w:type="dxa"/>
            <w:tcPrChange w:id="1230" w:author="Marc Lohse" w:date="2009-11-27T15:19:00Z">
              <w:tcPr>
                <w:tcW w:w="3969" w:type="dxa"/>
                <w:gridSpan w:val="2"/>
              </w:tcPr>
            </w:tcPrChange>
          </w:tcPr>
          <w:p w:rsidR="00FB7E0A" w:rsidRDefault="00FB7E0A" w:rsidP="00EE6E22">
            <w:pPr>
              <w:rPr>
                <w:ins w:id="1231" w:author="Marc Lohse" w:date="2009-11-27T15:17:00Z"/>
                <w:sz w:val="20"/>
                <w:lang w:val="en-US"/>
              </w:rPr>
            </w:pPr>
            <w:r w:rsidRPr="00447B28">
              <w:rPr>
                <w:sz w:val="20"/>
                <w:lang w:val="en-US"/>
              </w:rPr>
              <w:t xml:space="preserve">Boxplots of the unnormalized signal </w:t>
            </w:r>
            <w:del w:id="1232" w:author="Björn Usadel" w:date="2009-10-12T18:24:00Z">
              <w:r w:rsidRPr="00447B28" w:rsidDel="008C6817">
                <w:rPr>
                  <w:sz w:val="20"/>
                  <w:lang w:val="en-US"/>
                </w:rPr>
                <w:delText>intensiteis</w:delText>
              </w:r>
            </w:del>
            <w:ins w:id="1233" w:author="Björn Usadel" w:date="2009-10-12T18:24:00Z">
              <w:r w:rsidRPr="00447B28">
                <w:rPr>
                  <w:sz w:val="20"/>
                  <w:lang w:val="en-US"/>
                </w:rPr>
                <w:t>intensities</w:t>
              </w:r>
            </w:ins>
            <w:r w:rsidRPr="00447B28">
              <w:rPr>
                <w:sz w:val="20"/>
                <w:lang w:val="en-US"/>
              </w:rPr>
              <w:t xml:space="preserve"> on each chip</w:t>
            </w:r>
          </w:p>
          <w:p w:rsidR="00D20621" w:rsidRDefault="00D20621">
            <w:pPr>
              <w:numPr>
                <w:ins w:id="1234" w:author="Marc Lohse" w:date="2009-11-27T15:17:00Z"/>
              </w:numPr>
              <w:rPr>
                <w:sz w:val="20"/>
                <w:lang w:val="en-US"/>
              </w:rPr>
              <w:pPrChange w:id="1235" w:author="Marc Lohse" w:date="2009-11-27T15:17:00Z">
                <w:pPr/>
              </w:pPrChange>
            </w:pPr>
          </w:p>
        </w:tc>
        <w:tc>
          <w:tcPr>
            <w:tcW w:w="850" w:type="dxa"/>
            <w:tcPrChange w:id="1236" w:author="Marc Lohse" w:date="2009-11-27T15:19:00Z">
              <w:tcPr>
                <w:tcW w:w="850" w:type="dxa"/>
              </w:tcPr>
            </w:tcPrChange>
          </w:tcPr>
          <w:p w:rsidR="00FB7E0A" w:rsidRPr="00447B28" w:rsidRDefault="00FB7E0A" w:rsidP="00FB7E0A">
            <w:pPr>
              <w:rPr>
                <w:sz w:val="20"/>
                <w:lang w:val="en-US"/>
              </w:rPr>
            </w:pPr>
            <w:r w:rsidRPr="00447B28">
              <w:rPr>
                <w:sz w:val="20"/>
                <w:lang w:val="en-US"/>
              </w:rPr>
              <w:t>G</w:t>
            </w:r>
          </w:p>
        </w:tc>
      </w:tr>
      <w:tr w:rsidR="00FB7E0A" w:rsidRPr="00447B28">
        <w:tc>
          <w:tcPr>
            <w:tcW w:w="2376" w:type="dxa"/>
            <w:tcPrChange w:id="1237"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hist.png</w:t>
            </w:r>
          </w:p>
        </w:tc>
        <w:tc>
          <w:tcPr>
            <w:tcW w:w="1560" w:type="dxa"/>
            <w:tcPrChange w:id="1238"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39" w:author="Marc Lohse" w:date="2009-11-27T15:19:00Z">
              <w:tcPr>
                <w:tcW w:w="3969" w:type="dxa"/>
                <w:gridSpan w:val="2"/>
              </w:tcPr>
            </w:tcPrChange>
          </w:tcPr>
          <w:p w:rsidR="00FB7E0A" w:rsidRDefault="00FB7E0A" w:rsidP="00FB7E0A">
            <w:pPr>
              <w:rPr>
                <w:ins w:id="1240" w:author="Marc Lohse" w:date="2009-11-27T15:17:00Z"/>
                <w:sz w:val="20"/>
                <w:lang w:val="en-US"/>
              </w:rPr>
            </w:pPr>
            <w:r w:rsidRPr="00447B28">
              <w:rPr>
                <w:sz w:val="20"/>
                <w:lang w:val="en-US"/>
              </w:rPr>
              <w:t>Smoothed density plots showing the signal intensity distribution on each chip prio</w:t>
            </w:r>
            <w:del w:id="1241" w:author="Björn Usadel" w:date="2009-10-12T18:24:00Z">
              <w:r w:rsidRPr="00447B28" w:rsidDel="008C6817">
                <w:rPr>
                  <w:sz w:val="20"/>
                  <w:lang w:val="en-US"/>
                </w:rPr>
                <w:delText>e</w:delText>
              </w:r>
            </w:del>
            <w:r w:rsidRPr="00447B28">
              <w:rPr>
                <w:sz w:val="20"/>
                <w:lang w:val="en-US"/>
              </w:rPr>
              <w:t>r to normalization.</w:t>
            </w:r>
          </w:p>
          <w:p w:rsidR="00EE6E22" w:rsidRPr="00447B28" w:rsidRDefault="00EE6E22" w:rsidP="00FB7E0A">
            <w:pPr>
              <w:numPr>
                <w:ins w:id="1242" w:author="Marc Lohse" w:date="2009-11-27T15:17:00Z"/>
              </w:numPr>
              <w:rPr>
                <w:sz w:val="20"/>
                <w:lang w:val="en-US"/>
              </w:rPr>
            </w:pPr>
          </w:p>
        </w:tc>
        <w:tc>
          <w:tcPr>
            <w:tcW w:w="850" w:type="dxa"/>
            <w:tcPrChange w:id="1243" w:author="Marc Lohse" w:date="2009-11-27T15:19:00Z">
              <w:tcPr>
                <w:tcW w:w="850" w:type="dxa"/>
              </w:tcPr>
            </w:tcPrChange>
          </w:tcPr>
          <w:p w:rsidR="00FB7E0A" w:rsidRPr="00447B28" w:rsidRDefault="00FB7E0A" w:rsidP="00FB7E0A">
            <w:pPr>
              <w:rPr>
                <w:sz w:val="20"/>
                <w:lang w:val="en-US"/>
              </w:rPr>
            </w:pPr>
            <w:r w:rsidRPr="00447B28">
              <w:rPr>
                <w:sz w:val="20"/>
                <w:lang w:val="en-US"/>
              </w:rPr>
              <w:t>A, S</w:t>
            </w:r>
          </w:p>
        </w:tc>
      </w:tr>
      <w:tr w:rsidR="00FB7E0A" w:rsidRPr="00447B28">
        <w:tc>
          <w:tcPr>
            <w:tcW w:w="2376" w:type="dxa"/>
            <w:tcPrChange w:id="1244"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density.png</w:t>
            </w:r>
          </w:p>
        </w:tc>
        <w:tc>
          <w:tcPr>
            <w:tcW w:w="1560" w:type="dxa"/>
            <w:tcPrChange w:id="1245"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46" w:author="Marc Lohse" w:date="2009-11-27T15:19:00Z">
              <w:tcPr>
                <w:tcW w:w="3969" w:type="dxa"/>
                <w:gridSpan w:val="2"/>
              </w:tcPr>
            </w:tcPrChange>
          </w:tcPr>
          <w:p w:rsidR="00FB7E0A" w:rsidRDefault="00FB7E0A" w:rsidP="00FB7E0A">
            <w:pPr>
              <w:rPr>
                <w:ins w:id="1247" w:author="Marc Lohse" w:date="2009-11-27T15:17:00Z"/>
                <w:sz w:val="20"/>
                <w:lang w:val="en-US"/>
              </w:rPr>
            </w:pPr>
            <w:r w:rsidRPr="00447B28">
              <w:rPr>
                <w:sz w:val="20"/>
                <w:lang w:val="en-US"/>
              </w:rPr>
              <w:t>These plots display the signal intensity distribution for two color arrays analogous to the ”hist” plots for Affymetrix and other single channel arrays. Smoothed distributions are plotted separately for both color channels</w:t>
            </w:r>
          </w:p>
          <w:p w:rsidR="00EE6E22" w:rsidRPr="00447B28" w:rsidRDefault="00EE6E22" w:rsidP="00FB7E0A">
            <w:pPr>
              <w:numPr>
                <w:ins w:id="1248" w:author="Marc Lohse" w:date="2009-11-27T15:17:00Z"/>
              </w:numPr>
              <w:rPr>
                <w:sz w:val="20"/>
                <w:lang w:val="en-US"/>
              </w:rPr>
            </w:pPr>
          </w:p>
        </w:tc>
        <w:tc>
          <w:tcPr>
            <w:tcW w:w="850" w:type="dxa"/>
            <w:tcPrChange w:id="1249" w:author="Marc Lohse" w:date="2009-11-27T15:19:00Z">
              <w:tcPr>
                <w:tcW w:w="850" w:type="dxa"/>
              </w:tcPr>
            </w:tcPrChange>
          </w:tcPr>
          <w:p w:rsidR="00FB7E0A" w:rsidRPr="00447B28" w:rsidRDefault="00FB7E0A" w:rsidP="00FB7E0A">
            <w:pPr>
              <w:rPr>
                <w:sz w:val="20"/>
                <w:lang w:val="en-US"/>
              </w:rPr>
            </w:pPr>
            <w:r w:rsidRPr="00447B28">
              <w:rPr>
                <w:sz w:val="20"/>
                <w:lang w:val="en-US"/>
              </w:rPr>
              <w:t>T</w:t>
            </w:r>
          </w:p>
        </w:tc>
      </w:tr>
      <w:tr w:rsidR="00FB7E0A" w:rsidRPr="00447B28">
        <w:tc>
          <w:tcPr>
            <w:tcW w:w="2376" w:type="dxa"/>
            <w:tcPrChange w:id="1250"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maplot</w:t>
            </w:r>
            <w:r w:rsidRPr="00447B28">
              <w:rPr>
                <w:i/>
                <w:sz w:val="20"/>
                <w:lang w:val="en-US"/>
              </w:rPr>
              <w:t>1..n</w:t>
            </w:r>
            <w:r w:rsidRPr="00447B28">
              <w:rPr>
                <w:sz w:val="20"/>
                <w:lang w:val="en-US"/>
              </w:rPr>
              <w:t>.png</w:t>
            </w:r>
          </w:p>
        </w:tc>
        <w:tc>
          <w:tcPr>
            <w:tcW w:w="1560" w:type="dxa"/>
            <w:tcPrChange w:id="1251"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52" w:author="Marc Lohse" w:date="2009-11-27T15:19:00Z">
              <w:tcPr>
                <w:tcW w:w="3969" w:type="dxa"/>
                <w:gridSpan w:val="2"/>
              </w:tcPr>
            </w:tcPrChange>
          </w:tcPr>
          <w:p w:rsidR="00FB7E0A" w:rsidRPr="00447B28" w:rsidRDefault="00FB7E0A" w:rsidP="00FB7E0A">
            <w:pPr>
              <w:rPr>
                <w:sz w:val="20"/>
                <w:lang w:val="en-US"/>
              </w:rPr>
            </w:pPr>
            <w:r w:rsidRPr="00447B28">
              <w:rPr>
                <w:sz w:val="20"/>
                <w:lang w:val="en-US"/>
              </w:rPr>
              <w:t>MA plots of chip 1 to n. When analyzing single channel chips, these plots show the log2-fold change in expression of each individual chip when compared to a synthetic chip constructed from the median expression values of all chips in the experiment. In the case of two color arrays the M values correspond to log log2 ratio between the green and red channel signal intensities prior to and after normalization. Each plot also shows the following quality-</w:t>
            </w:r>
            <w:del w:id="1253" w:author="Björn Usadel" w:date="2009-10-12T18:25:00Z">
              <w:r w:rsidRPr="00447B28" w:rsidDel="008C6817">
                <w:rPr>
                  <w:sz w:val="20"/>
                  <w:lang w:val="en-US"/>
                </w:rPr>
                <w:delText>assiciated</w:delText>
              </w:r>
            </w:del>
            <w:ins w:id="1254" w:author="Björn Usadel" w:date="2009-10-12T18:25:00Z">
              <w:r w:rsidRPr="00447B28">
                <w:rPr>
                  <w:sz w:val="20"/>
                  <w:lang w:val="en-US"/>
                </w:rPr>
                <w:t>associated</w:t>
              </w:r>
            </w:ins>
            <w:r w:rsidRPr="00447B28">
              <w:rPr>
                <w:sz w:val="20"/>
                <w:lang w:val="en-US"/>
              </w:rPr>
              <w:t xml:space="preserve"> parameters:</w:t>
            </w:r>
          </w:p>
          <w:p w:rsidR="00FB7E0A" w:rsidRPr="00447B28" w:rsidRDefault="00FB7E0A" w:rsidP="00FB7E0A">
            <w:pPr>
              <w:rPr>
                <w:sz w:val="20"/>
                <w:lang w:val="en-US"/>
              </w:rPr>
            </w:pPr>
          </w:p>
          <w:p w:rsidR="00FB7E0A" w:rsidRPr="00447B28" w:rsidRDefault="00FB7E0A" w:rsidP="00FB7E0A">
            <w:pPr>
              <w:rPr>
                <w:sz w:val="20"/>
                <w:lang w:val="en-US"/>
              </w:rPr>
            </w:pPr>
            <w:r w:rsidRPr="00447B28">
              <w:rPr>
                <w:sz w:val="20"/>
                <w:lang w:val="en-US"/>
              </w:rPr>
              <w:t>“I” – Absolute value of the numerical integral of the lowess fit curve over the M=0 line. Values greater than 1 are considered to indicate lower quality.</w:t>
            </w:r>
          </w:p>
          <w:p w:rsidR="00FB7E0A" w:rsidRPr="00447B28" w:rsidRDefault="00FB7E0A" w:rsidP="00FB7E0A">
            <w:pPr>
              <w:rPr>
                <w:sz w:val="20"/>
                <w:lang w:val="en-US"/>
              </w:rPr>
            </w:pPr>
          </w:p>
          <w:p w:rsidR="00FB7E0A" w:rsidRPr="00447B28" w:rsidRDefault="00FB7E0A" w:rsidP="00FB7E0A">
            <w:pPr>
              <w:rPr>
                <w:sz w:val="20"/>
                <w:lang w:val="en-US"/>
              </w:rPr>
            </w:pPr>
            <w:r w:rsidRPr="00447B28">
              <w:rPr>
                <w:sz w:val="20"/>
                <w:lang w:val="en-US"/>
              </w:rPr>
              <w:t>“%&gt;LFC1”  - Percentage of probes/probesets displaying a log2-fold change greater than 1. Based on the assumption that most of the genes will not show differential expression, a warning will be issued of more than 5% of the probes show an absolute log2 fold change higher than 1 (meaning 2-fold up- or downregulation).</w:t>
            </w:r>
          </w:p>
          <w:p w:rsidR="00FB7E0A" w:rsidRPr="00447B28" w:rsidRDefault="00FB7E0A" w:rsidP="00FB7E0A">
            <w:pPr>
              <w:rPr>
                <w:sz w:val="20"/>
                <w:lang w:val="en-US"/>
              </w:rPr>
            </w:pPr>
          </w:p>
          <w:p w:rsidR="00FB7E0A" w:rsidRDefault="00FB7E0A" w:rsidP="00FB7E0A">
            <w:pPr>
              <w:rPr>
                <w:ins w:id="1255" w:author="Marc Lohse" w:date="2009-11-27T15:17:00Z"/>
                <w:sz w:val="20"/>
                <w:lang w:val="en-US"/>
              </w:rPr>
            </w:pPr>
            <w:r w:rsidRPr="00447B28">
              <w:rPr>
                <w:sz w:val="20"/>
                <w:lang w:val="en-US"/>
              </w:rPr>
              <w:t>“median” – Gives the median value of M. In an ideal experiment this should be zero.</w:t>
            </w:r>
          </w:p>
          <w:p w:rsidR="00EE6E22" w:rsidRPr="00447B28" w:rsidRDefault="00EE6E22" w:rsidP="00FB7E0A">
            <w:pPr>
              <w:numPr>
                <w:ins w:id="1256" w:author="Marc Lohse" w:date="2009-11-27T15:17:00Z"/>
              </w:numPr>
              <w:rPr>
                <w:sz w:val="20"/>
                <w:lang w:val="en-US"/>
              </w:rPr>
            </w:pPr>
          </w:p>
        </w:tc>
        <w:tc>
          <w:tcPr>
            <w:tcW w:w="850" w:type="dxa"/>
            <w:tcPrChange w:id="1257" w:author="Marc Lohse" w:date="2009-11-27T15:19:00Z">
              <w:tcPr>
                <w:tcW w:w="850" w:type="dxa"/>
              </w:tcPr>
            </w:tcPrChange>
          </w:tcPr>
          <w:p w:rsidR="00FB7E0A" w:rsidRPr="00447B28" w:rsidRDefault="00FB7E0A" w:rsidP="00FB7E0A">
            <w:pPr>
              <w:rPr>
                <w:sz w:val="20"/>
                <w:lang w:val="en-US"/>
              </w:rPr>
            </w:pPr>
            <w:r w:rsidRPr="00447B28">
              <w:rPr>
                <w:sz w:val="20"/>
                <w:lang w:val="en-US"/>
              </w:rPr>
              <w:t>G</w:t>
            </w:r>
          </w:p>
        </w:tc>
      </w:tr>
      <w:tr w:rsidR="00FB7E0A" w:rsidRPr="00447B28">
        <w:tc>
          <w:tcPr>
            <w:tcW w:w="2376" w:type="dxa"/>
            <w:tcPrChange w:id="1258"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plm</w:t>
            </w:r>
            <w:r w:rsidRPr="00447B28">
              <w:rPr>
                <w:i/>
                <w:sz w:val="20"/>
                <w:lang w:val="en-US"/>
              </w:rPr>
              <w:t>1..n</w:t>
            </w:r>
            <w:r w:rsidRPr="00447B28">
              <w:rPr>
                <w:sz w:val="20"/>
                <w:lang w:val="en-US"/>
              </w:rPr>
              <w:t>.png</w:t>
            </w:r>
          </w:p>
        </w:tc>
        <w:tc>
          <w:tcPr>
            <w:tcW w:w="1560" w:type="dxa"/>
            <w:tcPrChange w:id="1259"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60" w:author="Marc Lohse" w:date="2009-11-27T15:19:00Z">
              <w:tcPr>
                <w:tcW w:w="3969" w:type="dxa"/>
                <w:gridSpan w:val="2"/>
              </w:tcPr>
            </w:tcPrChange>
          </w:tcPr>
          <w:p w:rsidR="00FB7E0A" w:rsidRDefault="00FB7E0A" w:rsidP="00FB7E0A">
            <w:pPr>
              <w:rPr>
                <w:ins w:id="1261" w:author="Marc Lohse" w:date="2009-11-27T15:17:00Z"/>
                <w:sz w:val="20"/>
                <w:lang w:val="en-US"/>
              </w:rPr>
            </w:pPr>
            <w:r w:rsidRPr="00447B28">
              <w:rPr>
                <w:sz w:val="20"/>
                <w:lang w:val="en-US"/>
              </w:rPr>
              <w:t>Shows pseudo images of the model weights for each probe after fitting linear probe level models. Low weights are indicated by stronger red or green color</w:t>
            </w:r>
          </w:p>
          <w:p w:rsidR="00EE6E22" w:rsidRPr="00447B28" w:rsidRDefault="00EE6E22" w:rsidP="00FB7E0A">
            <w:pPr>
              <w:numPr>
                <w:ins w:id="1262" w:author="Marc Lohse" w:date="2009-11-27T15:17:00Z"/>
              </w:numPr>
              <w:rPr>
                <w:sz w:val="20"/>
                <w:lang w:val="en-US"/>
              </w:rPr>
            </w:pPr>
          </w:p>
        </w:tc>
        <w:tc>
          <w:tcPr>
            <w:tcW w:w="850" w:type="dxa"/>
            <w:tcPrChange w:id="1263" w:author="Marc Lohse" w:date="2009-11-27T15:19:00Z">
              <w:tcPr>
                <w:tcW w:w="850" w:type="dxa"/>
              </w:tcPr>
            </w:tcPrChange>
          </w:tcPr>
          <w:p w:rsidR="00FB7E0A" w:rsidRPr="00447B28" w:rsidRDefault="00FB7E0A" w:rsidP="00FB7E0A">
            <w:pPr>
              <w:rPr>
                <w:sz w:val="20"/>
                <w:lang w:val="en-US"/>
              </w:rPr>
            </w:pPr>
            <w:r w:rsidRPr="00447B28">
              <w:rPr>
                <w:sz w:val="20"/>
                <w:lang w:val="en-US"/>
              </w:rPr>
              <w:t>A</w:t>
            </w:r>
          </w:p>
        </w:tc>
      </w:tr>
      <w:tr w:rsidR="00FB7E0A" w:rsidRPr="00447B28">
        <w:tc>
          <w:tcPr>
            <w:tcW w:w="2376" w:type="dxa"/>
            <w:tcPrChange w:id="1264" w:author="Marc Lohse" w:date="2009-11-27T15:19:00Z">
              <w:tcPr>
                <w:tcW w:w="2376" w:type="dxa"/>
              </w:tcPr>
            </w:tcPrChange>
          </w:tcPr>
          <w:p w:rsidR="00FB7E0A" w:rsidRPr="00447B28" w:rsidRDefault="00FB7E0A" w:rsidP="00FB7E0A">
            <w:pPr>
              <w:rPr>
                <w:sz w:val="20"/>
                <w:lang w:val="en-US"/>
              </w:rPr>
            </w:pPr>
            <w:r w:rsidRPr="00447B28">
              <w:rPr>
                <w:i/>
                <w:sz w:val="20"/>
                <w:lang w:val="en-US"/>
              </w:rPr>
              <w:t>TMP</w:t>
            </w:r>
            <w:r w:rsidRPr="00447B28">
              <w:rPr>
                <w:sz w:val="20"/>
                <w:lang w:val="en-US"/>
              </w:rPr>
              <w:t>_rle.png</w:t>
            </w:r>
          </w:p>
        </w:tc>
        <w:tc>
          <w:tcPr>
            <w:tcW w:w="1560" w:type="dxa"/>
            <w:tcPrChange w:id="1265"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66" w:author="Marc Lohse" w:date="2009-11-27T15:19:00Z">
              <w:tcPr>
                <w:tcW w:w="3969" w:type="dxa"/>
                <w:gridSpan w:val="2"/>
              </w:tcPr>
            </w:tcPrChange>
          </w:tcPr>
          <w:p w:rsidR="00FB7E0A" w:rsidRDefault="00FB7E0A" w:rsidP="00FB7E0A">
            <w:pPr>
              <w:rPr>
                <w:ins w:id="1267" w:author="Marc Lohse" w:date="2009-11-27T15:17:00Z"/>
                <w:sz w:val="20"/>
                <w:lang w:val="en-US"/>
              </w:rPr>
            </w:pPr>
            <w:r w:rsidRPr="00447B28">
              <w:rPr>
                <w:sz w:val="20"/>
                <w:lang w:val="en-US"/>
              </w:rPr>
              <w:t>Boxplots of the relative logarithmic expression (RLE) values on each chip. The boxes should be centered around zero.</w:t>
            </w:r>
          </w:p>
          <w:p w:rsidR="00EE6E22" w:rsidRDefault="00EE6E22" w:rsidP="00FB7E0A">
            <w:pPr>
              <w:numPr>
                <w:ins w:id="1268" w:author="Marc Lohse" w:date="2009-11-27T15:17:00Z"/>
              </w:numPr>
              <w:rPr>
                <w:ins w:id="1269" w:author="Marc Lohse" w:date="2009-11-27T15:17:00Z"/>
                <w:sz w:val="20"/>
                <w:lang w:val="en-US"/>
              </w:rPr>
            </w:pPr>
          </w:p>
          <w:p w:rsidR="00EE6E22" w:rsidRDefault="00EE6E22" w:rsidP="00FB7E0A">
            <w:pPr>
              <w:numPr>
                <w:ins w:id="1270" w:author="Marc Lohse" w:date="2009-11-27T15:17:00Z"/>
              </w:numPr>
              <w:rPr>
                <w:ins w:id="1271" w:author="Marc Lohse" w:date="2009-11-27T15:17:00Z"/>
                <w:sz w:val="20"/>
                <w:lang w:val="en-US"/>
              </w:rPr>
            </w:pPr>
          </w:p>
          <w:p w:rsidR="00EE6E22" w:rsidRPr="00447B28" w:rsidRDefault="00EE6E22" w:rsidP="00FB7E0A">
            <w:pPr>
              <w:numPr>
                <w:ins w:id="1272" w:author="Marc Lohse" w:date="2009-11-27T15:17:00Z"/>
              </w:numPr>
              <w:rPr>
                <w:sz w:val="20"/>
                <w:lang w:val="en-US"/>
              </w:rPr>
            </w:pPr>
          </w:p>
        </w:tc>
        <w:tc>
          <w:tcPr>
            <w:tcW w:w="850" w:type="dxa"/>
            <w:tcPrChange w:id="1273" w:author="Marc Lohse" w:date="2009-11-27T15:19:00Z">
              <w:tcPr>
                <w:tcW w:w="850" w:type="dxa"/>
              </w:tcPr>
            </w:tcPrChange>
          </w:tcPr>
          <w:p w:rsidR="00FB7E0A" w:rsidRPr="00447B28" w:rsidRDefault="00FB7E0A" w:rsidP="00FB7E0A">
            <w:pPr>
              <w:rPr>
                <w:sz w:val="20"/>
                <w:lang w:val="en-US"/>
              </w:rPr>
            </w:pPr>
            <w:r w:rsidRPr="00447B28">
              <w:rPr>
                <w:sz w:val="20"/>
                <w:lang w:val="en-US"/>
              </w:rPr>
              <w:t>A</w:t>
            </w:r>
          </w:p>
        </w:tc>
      </w:tr>
      <w:tr w:rsidR="00FB7E0A" w:rsidRPr="00447B28">
        <w:tc>
          <w:tcPr>
            <w:tcW w:w="2376" w:type="dxa"/>
            <w:tcPrChange w:id="1274"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nuse.png</w:t>
            </w:r>
          </w:p>
        </w:tc>
        <w:tc>
          <w:tcPr>
            <w:tcW w:w="1560" w:type="dxa"/>
            <w:tcPrChange w:id="1275"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76" w:author="Marc Lohse" w:date="2009-11-27T15:19:00Z">
              <w:tcPr>
                <w:tcW w:w="3969" w:type="dxa"/>
                <w:gridSpan w:val="2"/>
              </w:tcPr>
            </w:tcPrChange>
          </w:tcPr>
          <w:p w:rsidR="00FB7E0A" w:rsidRDefault="00FB7E0A" w:rsidP="00FB7E0A">
            <w:pPr>
              <w:rPr>
                <w:ins w:id="1277" w:author="Marc Lohse" w:date="2009-11-27T15:17:00Z"/>
                <w:sz w:val="20"/>
                <w:lang w:val="en-US"/>
              </w:rPr>
            </w:pPr>
            <w:r w:rsidRPr="00447B28">
              <w:rPr>
                <w:sz w:val="20"/>
                <w:lang w:val="en-US"/>
              </w:rPr>
              <w:t>Boxplots of the normalized unscaled standard errors (NUSE) of the probe level models on each chip. The plots should be centered around zero and display comparable spread.</w:t>
            </w:r>
          </w:p>
          <w:p w:rsidR="00EE6E22" w:rsidRPr="00447B28" w:rsidRDefault="00EE6E22" w:rsidP="00FB7E0A">
            <w:pPr>
              <w:numPr>
                <w:ins w:id="1278" w:author="Marc Lohse" w:date="2009-11-27T15:17:00Z"/>
              </w:numPr>
              <w:rPr>
                <w:sz w:val="20"/>
                <w:lang w:val="en-US"/>
              </w:rPr>
            </w:pPr>
          </w:p>
        </w:tc>
        <w:tc>
          <w:tcPr>
            <w:tcW w:w="850" w:type="dxa"/>
            <w:tcPrChange w:id="1279" w:author="Marc Lohse" w:date="2009-11-27T15:19:00Z">
              <w:tcPr>
                <w:tcW w:w="850" w:type="dxa"/>
              </w:tcPr>
            </w:tcPrChange>
          </w:tcPr>
          <w:p w:rsidR="00FB7E0A" w:rsidRPr="00447B28" w:rsidRDefault="00FB7E0A" w:rsidP="00FB7E0A">
            <w:pPr>
              <w:rPr>
                <w:sz w:val="20"/>
                <w:lang w:val="en-US"/>
              </w:rPr>
            </w:pPr>
            <w:r w:rsidRPr="00447B28">
              <w:rPr>
                <w:sz w:val="20"/>
                <w:lang w:val="en-US"/>
              </w:rPr>
              <w:t>A</w:t>
            </w:r>
          </w:p>
        </w:tc>
      </w:tr>
      <w:tr w:rsidR="00FB7E0A" w:rsidRPr="00447B28">
        <w:tc>
          <w:tcPr>
            <w:tcW w:w="2376" w:type="dxa"/>
            <w:tcPrChange w:id="1280"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scat</w:t>
            </w:r>
            <w:r w:rsidRPr="00447B28">
              <w:rPr>
                <w:i/>
                <w:sz w:val="20"/>
                <w:lang w:val="en-US"/>
              </w:rPr>
              <w:t>1..n1..m</w:t>
            </w:r>
            <w:r w:rsidRPr="00447B28">
              <w:rPr>
                <w:sz w:val="20"/>
                <w:lang w:val="en-US"/>
              </w:rPr>
              <w:t>.png</w:t>
            </w:r>
          </w:p>
        </w:tc>
        <w:tc>
          <w:tcPr>
            <w:tcW w:w="1560" w:type="dxa"/>
            <w:tcPrChange w:id="1281"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82" w:author="Marc Lohse" w:date="2009-11-27T15:19:00Z">
              <w:tcPr>
                <w:tcW w:w="3969" w:type="dxa"/>
                <w:gridSpan w:val="2"/>
              </w:tcPr>
            </w:tcPrChange>
          </w:tcPr>
          <w:p w:rsidR="00FB7E0A" w:rsidRDefault="00FB7E0A" w:rsidP="00FB7E0A">
            <w:pPr>
              <w:rPr>
                <w:ins w:id="1283" w:author="Marc Lohse" w:date="2009-11-27T15:17:00Z"/>
                <w:sz w:val="20"/>
                <w:lang w:val="en-US"/>
              </w:rPr>
            </w:pPr>
            <w:r w:rsidRPr="00447B28">
              <w:rPr>
                <w:sz w:val="20"/>
                <w:lang w:val="en-US"/>
              </w:rPr>
              <w:t xml:space="preserve">Scatter plots of all possible combinations of two chips. The normalized expression values are plotted against each other. </w:t>
            </w:r>
          </w:p>
          <w:p w:rsidR="00EE6E22" w:rsidRPr="00447B28" w:rsidRDefault="00EE6E22" w:rsidP="00FB7E0A">
            <w:pPr>
              <w:numPr>
                <w:ins w:id="1284" w:author="Marc Lohse" w:date="2009-11-27T15:17:00Z"/>
              </w:numPr>
              <w:rPr>
                <w:sz w:val="20"/>
                <w:lang w:val="en-US"/>
              </w:rPr>
            </w:pPr>
          </w:p>
        </w:tc>
        <w:tc>
          <w:tcPr>
            <w:tcW w:w="850" w:type="dxa"/>
            <w:tcPrChange w:id="1285" w:author="Marc Lohse" w:date="2009-11-27T15:19:00Z">
              <w:tcPr>
                <w:tcW w:w="850" w:type="dxa"/>
              </w:tcPr>
            </w:tcPrChange>
          </w:tcPr>
          <w:p w:rsidR="00FB7E0A" w:rsidRPr="00447B28" w:rsidRDefault="00FB7E0A" w:rsidP="00FB7E0A">
            <w:pPr>
              <w:rPr>
                <w:sz w:val="20"/>
                <w:lang w:val="en-US"/>
              </w:rPr>
            </w:pPr>
            <w:r w:rsidRPr="00447B28">
              <w:rPr>
                <w:sz w:val="20"/>
                <w:lang w:val="en-US"/>
              </w:rPr>
              <w:t>A, S</w:t>
            </w:r>
          </w:p>
        </w:tc>
      </w:tr>
      <w:tr w:rsidR="00FB7E0A" w:rsidRPr="00447B28">
        <w:tc>
          <w:tcPr>
            <w:tcW w:w="2376" w:type="dxa"/>
            <w:tcPrChange w:id="1286" w:author="Marc Lohse" w:date="2009-11-27T15:19:00Z">
              <w:tcPr>
                <w:tcW w:w="2376" w:type="dxa"/>
              </w:tcPr>
            </w:tcPrChange>
          </w:tcPr>
          <w:p w:rsidR="00FB7E0A" w:rsidRPr="00447B28" w:rsidRDefault="00FB7E0A" w:rsidP="00FB7E0A">
            <w:pPr>
              <w:rPr>
                <w:sz w:val="20"/>
                <w:lang w:val="en-US"/>
              </w:rPr>
            </w:pPr>
            <w:r w:rsidRPr="00447B28">
              <w:rPr>
                <w:i/>
                <w:sz w:val="20"/>
                <w:lang w:val="en-US"/>
              </w:rPr>
              <w:t>TMP</w:t>
            </w:r>
            <w:r w:rsidRPr="00447B28">
              <w:rPr>
                <w:sz w:val="20"/>
                <w:lang w:val="en-US"/>
              </w:rPr>
              <w:t>_rna.png</w:t>
            </w:r>
          </w:p>
        </w:tc>
        <w:tc>
          <w:tcPr>
            <w:tcW w:w="1560" w:type="dxa"/>
            <w:tcPrChange w:id="1287"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88" w:author="Marc Lohse" w:date="2009-11-27T15:19:00Z">
              <w:tcPr>
                <w:tcW w:w="3969" w:type="dxa"/>
                <w:gridSpan w:val="2"/>
              </w:tcPr>
            </w:tcPrChange>
          </w:tcPr>
          <w:p w:rsidR="00FB7E0A" w:rsidRDefault="00FB7E0A" w:rsidP="00FB7E0A">
            <w:pPr>
              <w:rPr>
                <w:ins w:id="1289" w:author="Marc Lohse" w:date="2009-11-27T15:18:00Z"/>
                <w:sz w:val="20"/>
                <w:lang w:val="en-US"/>
              </w:rPr>
            </w:pPr>
            <w:r w:rsidRPr="00447B28">
              <w:rPr>
                <w:sz w:val="20"/>
                <w:lang w:val="en-US"/>
              </w:rPr>
              <w:t xml:space="preserve">RNA degradation plot (only available for Affymetrix arrays). Shows mean intensities of probes in all probesets ordered from the 5’ to the 3’ end of the target sequence. This plot allows a good overview of the global RNA quality on the chips. </w:t>
            </w:r>
          </w:p>
          <w:p w:rsidR="00EE6E22" w:rsidRPr="00447B28" w:rsidRDefault="00EE6E22" w:rsidP="00FB7E0A">
            <w:pPr>
              <w:numPr>
                <w:ins w:id="1290" w:author="Marc Lohse" w:date="2009-11-27T15:18:00Z"/>
              </w:numPr>
              <w:rPr>
                <w:sz w:val="20"/>
                <w:lang w:val="en-US"/>
              </w:rPr>
            </w:pPr>
          </w:p>
        </w:tc>
        <w:tc>
          <w:tcPr>
            <w:tcW w:w="850" w:type="dxa"/>
            <w:tcPrChange w:id="1291" w:author="Marc Lohse" w:date="2009-11-27T15:19:00Z">
              <w:tcPr>
                <w:tcW w:w="850" w:type="dxa"/>
              </w:tcPr>
            </w:tcPrChange>
          </w:tcPr>
          <w:p w:rsidR="00FB7E0A" w:rsidRPr="00447B28" w:rsidRDefault="00FB7E0A" w:rsidP="00FB7E0A">
            <w:pPr>
              <w:rPr>
                <w:sz w:val="20"/>
                <w:lang w:val="en-US"/>
              </w:rPr>
            </w:pPr>
            <w:r w:rsidRPr="00447B28">
              <w:rPr>
                <w:sz w:val="20"/>
                <w:lang w:val="en-US"/>
              </w:rPr>
              <w:t>A</w:t>
            </w:r>
          </w:p>
        </w:tc>
      </w:tr>
      <w:tr w:rsidR="00FB7E0A" w:rsidRPr="00447B28">
        <w:tc>
          <w:tcPr>
            <w:tcW w:w="2376" w:type="dxa"/>
            <w:tcPrChange w:id="1292"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bground.png</w:t>
            </w:r>
          </w:p>
        </w:tc>
        <w:tc>
          <w:tcPr>
            <w:tcW w:w="1560" w:type="dxa"/>
            <w:tcPrChange w:id="1293"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294" w:author="Marc Lohse" w:date="2009-11-27T15:19:00Z">
              <w:tcPr>
                <w:tcW w:w="3969" w:type="dxa"/>
                <w:gridSpan w:val="2"/>
              </w:tcPr>
            </w:tcPrChange>
          </w:tcPr>
          <w:p w:rsidR="00FB7E0A" w:rsidRDefault="00FB7E0A" w:rsidP="00FB7E0A">
            <w:pPr>
              <w:rPr>
                <w:ins w:id="1295" w:author="Marc Lohse" w:date="2009-11-27T15:18:00Z"/>
                <w:sz w:val="20"/>
                <w:lang w:val="en-US"/>
              </w:rPr>
            </w:pPr>
            <w:r w:rsidRPr="00447B28">
              <w:rPr>
                <w:sz w:val="20"/>
                <w:lang w:val="en-US"/>
              </w:rPr>
              <w:t xml:space="preserve">Pseudo images of the background signal intensities measured on two color or non-Affymetrix single channel arrays. </w:t>
            </w:r>
          </w:p>
          <w:p w:rsidR="00EE6E22" w:rsidRPr="00447B28" w:rsidRDefault="00EE6E22" w:rsidP="00FB7E0A">
            <w:pPr>
              <w:numPr>
                <w:ins w:id="1296" w:author="Marc Lohse" w:date="2009-11-27T15:18:00Z"/>
              </w:numPr>
              <w:rPr>
                <w:sz w:val="20"/>
                <w:lang w:val="en-US"/>
              </w:rPr>
            </w:pPr>
          </w:p>
        </w:tc>
        <w:tc>
          <w:tcPr>
            <w:tcW w:w="850" w:type="dxa"/>
            <w:tcPrChange w:id="1297" w:author="Marc Lohse" w:date="2009-11-27T15:19:00Z">
              <w:tcPr>
                <w:tcW w:w="850" w:type="dxa"/>
              </w:tcPr>
            </w:tcPrChange>
          </w:tcPr>
          <w:p w:rsidR="00FB7E0A" w:rsidRPr="00447B28" w:rsidRDefault="00FB7E0A" w:rsidP="00FB7E0A">
            <w:pPr>
              <w:rPr>
                <w:sz w:val="20"/>
                <w:lang w:val="en-US"/>
              </w:rPr>
            </w:pPr>
            <w:r w:rsidRPr="00447B28">
              <w:rPr>
                <w:sz w:val="20"/>
                <w:lang w:val="en-US"/>
              </w:rPr>
              <w:t>T, S</w:t>
            </w:r>
          </w:p>
        </w:tc>
      </w:tr>
      <w:tr w:rsidR="00FB7E0A" w:rsidRPr="00447B28">
        <w:tc>
          <w:tcPr>
            <w:tcW w:w="2376" w:type="dxa"/>
            <w:tcPrChange w:id="1298" w:author="Marc Lohse" w:date="2009-11-27T15:19:00Z">
              <w:tcPr>
                <w:tcW w:w="2376" w:type="dxa"/>
              </w:tcPr>
            </w:tcPrChange>
          </w:tcPr>
          <w:p w:rsidR="00FB7E0A" w:rsidRPr="00447B28" w:rsidRDefault="00FB7E0A" w:rsidP="00FB7E0A">
            <w:pPr>
              <w:rPr>
                <w:sz w:val="20"/>
                <w:lang w:val="en-US"/>
              </w:rPr>
            </w:pPr>
            <w:r w:rsidRPr="00447B28">
              <w:rPr>
                <w:i/>
                <w:sz w:val="20"/>
                <w:lang w:val="en-US"/>
              </w:rPr>
              <w:t>TMP_</w:t>
            </w:r>
            <w:r w:rsidRPr="00447B28">
              <w:rPr>
                <w:sz w:val="20"/>
                <w:lang w:val="en-US"/>
              </w:rPr>
              <w:t>mvalues.png</w:t>
            </w:r>
          </w:p>
        </w:tc>
        <w:tc>
          <w:tcPr>
            <w:tcW w:w="1560" w:type="dxa"/>
            <w:tcPrChange w:id="1299" w:author="Marc Lohse" w:date="2009-11-27T15:19:00Z">
              <w:tcPr>
                <w:tcW w:w="1418" w:type="dxa"/>
              </w:tcPr>
            </w:tcPrChange>
          </w:tcPr>
          <w:p w:rsidR="00FB7E0A" w:rsidRPr="00447B28" w:rsidRDefault="00FB7E0A" w:rsidP="00FB7E0A">
            <w:pPr>
              <w:rPr>
                <w:sz w:val="20"/>
                <w:lang w:val="en-US"/>
              </w:rPr>
            </w:pPr>
            <w:r w:rsidRPr="00447B28">
              <w:rPr>
                <w:sz w:val="20"/>
                <w:lang w:val="en-US"/>
              </w:rPr>
              <w:t>qualitychecks</w:t>
            </w:r>
          </w:p>
        </w:tc>
        <w:tc>
          <w:tcPr>
            <w:tcW w:w="3827" w:type="dxa"/>
            <w:tcPrChange w:id="1300" w:author="Marc Lohse" w:date="2009-11-27T15:19:00Z">
              <w:tcPr>
                <w:tcW w:w="3969" w:type="dxa"/>
                <w:gridSpan w:val="2"/>
              </w:tcPr>
            </w:tcPrChange>
          </w:tcPr>
          <w:p w:rsidR="00FB7E0A" w:rsidRDefault="00FB7E0A" w:rsidP="00FB7E0A">
            <w:pPr>
              <w:rPr>
                <w:ins w:id="1301" w:author="Marc Lohse" w:date="2009-11-27T15:18:00Z"/>
                <w:sz w:val="20"/>
                <w:lang w:val="en-US"/>
              </w:rPr>
            </w:pPr>
            <w:r w:rsidRPr="00447B28">
              <w:rPr>
                <w:sz w:val="20"/>
                <w:lang w:val="en-US"/>
              </w:rPr>
              <w:t>Pseudo image plots of the unnormalized M (= log2 ratios of green and red signal) values of two color chips.</w:t>
            </w:r>
          </w:p>
          <w:p w:rsidR="00EE6E22" w:rsidRPr="00447B28" w:rsidRDefault="00EE6E22" w:rsidP="00FB7E0A">
            <w:pPr>
              <w:numPr>
                <w:ins w:id="1302" w:author="Marc Lohse" w:date="2009-11-27T15:18:00Z"/>
              </w:numPr>
              <w:rPr>
                <w:sz w:val="20"/>
                <w:lang w:val="en-US"/>
              </w:rPr>
            </w:pPr>
          </w:p>
        </w:tc>
        <w:tc>
          <w:tcPr>
            <w:tcW w:w="850" w:type="dxa"/>
            <w:tcPrChange w:id="1303" w:author="Marc Lohse" w:date="2009-11-27T15:19:00Z">
              <w:tcPr>
                <w:tcW w:w="850" w:type="dxa"/>
              </w:tcPr>
            </w:tcPrChange>
          </w:tcPr>
          <w:p w:rsidR="00FB7E0A" w:rsidRPr="00447B28" w:rsidRDefault="00FB7E0A" w:rsidP="00FB7E0A">
            <w:pPr>
              <w:rPr>
                <w:sz w:val="20"/>
                <w:lang w:val="en-US"/>
              </w:rPr>
            </w:pPr>
            <w:r w:rsidRPr="00447B28">
              <w:rPr>
                <w:sz w:val="20"/>
                <w:lang w:val="en-US"/>
              </w:rPr>
              <w:t>T</w:t>
            </w:r>
          </w:p>
        </w:tc>
      </w:tr>
      <w:tr w:rsidR="00FB7E0A" w:rsidRPr="00447B28">
        <w:tc>
          <w:tcPr>
            <w:tcW w:w="2376" w:type="dxa"/>
            <w:tcPrChange w:id="1304" w:author="Marc Lohse" w:date="2009-11-27T15:19:00Z">
              <w:tcPr>
                <w:tcW w:w="2376" w:type="dxa"/>
              </w:tcPr>
            </w:tcPrChange>
          </w:tcPr>
          <w:p w:rsidR="00FB7E0A" w:rsidRPr="00447B28" w:rsidRDefault="00FB7E0A" w:rsidP="00FB7E0A">
            <w:pPr>
              <w:rPr>
                <w:sz w:val="20"/>
                <w:lang w:val="en-US"/>
              </w:rPr>
            </w:pPr>
            <w:r w:rsidRPr="00447B28">
              <w:rPr>
                <w:i/>
                <w:sz w:val="20"/>
                <w:lang w:val="en-US"/>
              </w:rPr>
              <w:t>XYZ_</w:t>
            </w:r>
            <w:r w:rsidRPr="00447B28">
              <w:rPr>
                <w:sz w:val="20"/>
                <w:lang w:val="en-US"/>
              </w:rPr>
              <w:t>robin</w:t>
            </w:r>
          </w:p>
        </w:tc>
        <w:tc>
          <w:tcPr>
            <w:tcW w:w="1560" w:type="dxa"/>
            <w:tcPrChange w:id="1305" w:author="Marc Lohse" w:date="2009-11-27T15:19:00Z">
              <w:tcPr>
                <w:tcW w:w="1418" w:type="dxa"/>
              </w:tcPr>
            </w:tcPrChange>
          </w:tcPr>
          <w:p w:rsidR="00FB7E0A" w:rsidRPr="00447B28" w:rsidRDefault="00FB7E0A" w:rsidP="00FB7E0A">
            <w:pPr>
              <w:rPr>
                <w:sz w:val="20"/>
                <w:lang w:val="en-US"/>
              </w:rPr>
            </w:pPr>
            <w:r w:rsidRPr="00447B28">
              <w:rPr>
                <w:sz w:val="20"/>
                <w:lang w:val="en-US"/>
              </w:rPr>
              <w:t>input</w:t>
            </w:r>
          </w:p>
        </w:tc>
        <w:tc>
          <w:tcPr>
            <w:tcW w:w="3827" w:type="dxa"/>
            <w:tcPrChange w:id="1306" w:author="Marc Lohse" w:date="2009-11-27T15:19:00Z">
              <w:tcPr>
                <w:tcW w:w="3969" w:type="dxa"/>
                <w:gridSpan w:val="2"/>
              </w:tcPr>
            </w:tcPrChange>
          </w:tcPr>
          <w:p w:rsidR="00FB7E0A" w:rsidRPr="00447B28" w:rsidRDefault="00FB7E0A" w:rsidP="00FB7E0A">
            <w:pPr>
              <w:rPr>
                <w:sz w:val="20"/>
                <w:lang w:val="en-US"/>
              </w:rPr>
            </w:pPr>
            <w:r w:rsidRPr="00447B28">
              <w:rPr>
                <w:sz w:val="20"/>
                <w:lang w:val="en-US"/>
              </w:rPr>
              <w:t>Cleaned-up copies of the input raw data files</w:t>
            </w:r>
          </w:p>
        </w:tc>
        <w:tc>
          <w:tcPr>
            <w:tcW w:w="850" w:type="dxa"/>
            <w:tcPrChange w:id="1307" w:author="Marc Lohse" w:date="2009-11-27T15:19:00Z">
              <w:tcPr>
                <w:tcW w:w="850" w:type="dxa"/>
              </w:tcPr>
            </w:tcPrChange>
          </w:tcPr>
          <w:p w:rsidR="00FB7E0A" w:rsidRPr="00447B28" w:rsidRDefault="00FB7E0A" w:rsidP="00FB7E0A">
            <w:pPr>
              <w:rPr>
                <w:sz w:val="20"/>
                <w:lang w:val="en-US"/>
              </w:rPr>
            </w:pPr>
            <w:r w:rsidRPr="00447B28">
              <w:rPr>
                <w:sz w:val="20"/>
                <w:lang w:val="en-US"/>
              </w:rPr>
              <w:t>T, S</w:t>
            </w:r>
          </w:p>
          <w:p w:rsidR="00FB7E0A" w:rsidRPr="00447B28" w:rsidRDefault="00FB7E0A" w:rsidP="00FB7E0A">
            <w:pPr>
              <w:rPr>
                <w:sz w:val="20"/>
                <w:lang w:val="en-US"/>
              </w:rPr>
            </w:pPr>
          </w:p>
        </w:tc>
      </w:tr>
      <w:tr w:rsidR="00FB7E0A" w:rsidRPr="00447B28">
        <w:tc>
          <w:tcPr>
            <w:tcW w:w="2376" w:type="dxa"/>
            <w:tcPrChange w:id="1308" w:author="Marc Lohse" w:date="2009-11-27T15:19:00Z">
              <w:tcPr>
                <w:tcW w:w="2376" w:type="dxa"/>
              </w:tcPr>
            </w:tcPrChange>
          </w:tcPr>
          <w:p w:rsidR="00FB7E0A" w:rsidRPr="00447B28" w:rsidRDefault="00FB7E0A" w:rsidP="00FB7E0A">
            <w:pPr>
              <w:rPr>
                <w:sz w:val="20"/>
                <w:lang w:val="en-US"/>
              </w:rPr>
            </w:pPr>
            <w:r w:rsidRPr="00447B28">
              <w:rPr>
                <w:i/>
                <w:sz w:val="20"/>
                <w:lang w:val="en-US"/>
              </w:rPr>
              <w:t>EXP_NAME</w:t>
            </w:r>
            <w:r w:rsidRPr="00447B28">
              <w:rPr>
                <w:sz w:val="20"/>
                <w:lang w:val="en-US"/>
              </w:rPr>
              <w:t>.main.analysis.R</w:t>
            </w:r>
          </w:p>
        </w:tc>
        <w:tc>
          <w:tcPr>
            <w:tcW w:w="1560" w:type="dxa"/>
            <w:tcPrChange w:id="1309" w:author="Marc Lohse" w:date="2009-11-27T15:19:00Z">
              <w:tcPr>
                <w:tcW w:w="1418" w:type="dxa"/>
              </w:tcPr>
            </w:tcPrChange>
          </w:tcPr>
          <w:p w:rsidR="00FB7E0A" w:rsidRPr="00447B28" w:rsidRDefault="00FB7E0A" w:rsidP="00FB7E0A">
            <w:pPr>
              <w:rPr>
                <w:sz w:val="20"/>
                <w:lang w:val="en-US"/>
              </w:rPr>
            </w:pPr>
            <w:r w:rsidRPr="00447B28">
              <w:rPr>
                <w:sz w:val="20"/>
                <w:lang w:val="en-US"/>
              </w:rPr>
              <w:t>source</w:t>
            </w:r>
          </w:p>
        </w:tc>
        <w:tc>
          <w:tcPr>
            <w:tcW w:w="3827" w:type="dxa"/>
            <w:tcPrChange w:id="1310" w:author="Marc Lohse" w:date="2009-11-27T15:19:00Z">
              <w:tcPr>
                <w:tcW w:w="3969" w:type="dxa"/>
                <w:gridSpan w:val="2"/>
              </w:tcPr>
            </w:tcPrChange>
          </w:tcPr>
          <w:p w:rsidR="00FB7E0A" w:rsidRDefault="00FB7E0A" w:rsidP="00FB7E0A">
            <w:pPr>
              <w:rPr>
                <w:ins w:id="1311" w:author="Marc Lohse" w:date="2009-11-27T15:18:00Z"/>
                <w:sz w:val="20"/>
                <w:lang w:val="en-US"/>
              </w:rPr>
            </w:pPr>
            <w:r w:rsidRPr="00447B28">
              <w:rPr>
                <w:sz w:val="20"/>
                <w:lang w:val="en-US"/>
              </w:rPr>
              <w:t>The R script file containing code for the main analysis. The file can be used as a starting point for customizations of the analysis. Please note that the file contains some hard coded paths.</w:t>
            </w:r>
          </w:p>
          <w:p w:rsidR="00EE6E22" w:rsidRPr="00447B28" w:rsidRDefault="00EE6E22" w:rsidP="00FB7E0A">
            <w:pPr>
              <w:numPr>
                <w:ins w:id="1312" w:author="Marc Lohse" w:date="2009-11-27T15:18:00Z"/>
              </w:numPr>
              <w:rPr>
                <w:sz w:val="20"/>
                <w:lang w:val="en-US"/>
              </w:rPr>
            </w:pPr>
          </w:p>
        </w:tc>
        <w:tc>
          <w:tcPr>
            <w:tcW w:w="850" w:type="dxa"/>
            <w:tcPrChange w:id="1313" w:author="Marc Lohse" w:date="2009-11-27T15:19:00Z">
              <w:tcPr>
                <w:tcW w:w="850" w:type="dxa"/>
              </w:tcPr>
            </w:tcPrChange>
          </w:tcPr>
          <w:p w:rsidR="00FB7E0A" w:rsidRPr="00447B28" w:rsidRDefault="00FB7E0A" w:rsidP="00FB7E0A">
            <w:pPr>
              <w:rPr>
                <w:sz w:val="20"/>
                <w:lang w:val="en-US"/>
              </w:rPr>
            </w:pPr>
            <w:r w:rsidRPr="00447B28">
              <w:rPr>
                <w:sz w:val="20"/>
                <w:lang w:val="en-US"/>
              </w:rPr>
              <w:t>G</w:t>
            </w:r>
          </w:p>
        </w:tc>
      </w:tr>
      <w:tr w:rsidR="00FB7E0A" w:rsidRPr="00447B28">
        <w:tc>
          <w:tcPr>
            <w:tcW w:w="2376" w:type="dxa"/>
            <w:tcPrChange w:id="1314" w:author="Marc Lohse" w:date="2009-11-27T15:19:00Z">
              <w:tcPr>
                <w:tcW w:w="2376" w:type="dxa"/>
              </w:tcPr>
            </w:tcPrChange>
          </w:tcPr>
          <w:p w:rsidR="00FB7E0A" w:rsidRPr="00447B28" w:rsidRDefault="00FB7E0A" w:rsidP="00FB7E0A">
            <w:pPr>
              <w:rPr>
                <w:sz w:val="20"/>
                <w:lang w:val="en-US"/>
              </w:rPr>
            </w:pPr>
            <w:r w:rsidRPr="00447B28">
              <w:rPr>
                <w:sz w:val="20"/>
                <w:lang w:val="en-US"/>
              </w:rPr>
              <w:t>qualityChecks.R</w:t>
            </w:r>
          </w:p>
        </w:tc>
        <w:tc>
          <w:tcPr>
            <w:tcW w:w="1560" w:type="dxa"/>
            <w:tcPrChange w:id="1315" w:author="Marc Lohse" w:date="2009-11-27T15:19:00Z">
              <w:tcPr>
                <w:tcW w:w="1418" w:type="dxa"/>
              </w:tcPr>
            </w:tcPrChange>
          </w:tcPr>
          <w:p w:rsidR="00FB7E0A" w:rsidRPr="00447B28" w:rsidRDefault="00FB7E0A" w:rsidP="00FB7E0A">
            <w:pPr>
              <w:rPr>
                <w:sz w:val="20"/>
                <w:lang w:val="en-US"/>
              </w:rPr>
            </w:pPr>
            <w:r w:rsidRPr="00447B28">
              <w:rPr>
                <w:sz w:val="20"/>
                <w:lang w:val="en-US"/>
              </w:rPr>
              <w:t>source</w:t>
            </w:r>
          </w:p>
        </w:tc>
        <w:tc>
          <w:tcPr>
            <w:tcW w:w="3827" w:type="dxa"/>
            <w:tcPrChange w:id="1316" w:author="Marc Lohse" w:date="2009-11-27T15:19:00Z">
              <w:tcPr>
                <w:tcW w:w="3969" w:type="dxa"/>
                <w:gridSpan w:val="2"/>
              </w:tcPr>
            </w:tcPrChange>
          </w:tcPr>
          <w:p w:rsidR="00FB7E0A" w:rsidRPr="00447B28" w:rsidRDefault="00FB7E0A" w:rsidP="00FB7E0A">
            <w:pPr>
              <w:rPr>
                <w:sz w:val="20"/>
                <w:lang w:val="en-US"/>
              </w:rPr>
            </w:pPr>
            <w:r w:rsidRPr="00447B28">
              <w:rPr>
                <w:sz w:val="20"/>
                <w:lang w:val="en-US"/>
              </w:rPr>
              <w:t>Quality checks R source code file.</w:t>
            </w:r>
          </w:p>
          <w:p w:rsidR="00FB7E0A" w:rsidRPr="00447B28" w:rsidRDefault="00FB7E0A" w:rsidP="00FB7E0A">
            <w:pPr>
              <w:rPr>
                <w:sz w:val="20"/>
                <w:lang w:val="en-US"/>
              </w:rPr>
            </w:pPr>
          </w:p>
        </w:tc>
        <w:tc>
          <w:tcPr>
            <w:tcW w:w="850" w:type="dxa"/>
            <w:tcPrChange w:id="1317" w:author="Marc Lohse" w:date="2009-11-27T15:19:00Z">
              <w:tcPr>
                <w:tcW w:w="850" w:type="dxa"/>
              </w:tcPr>
            </w:tcPrChange>
          </w:tcPr>
          <w:p w:rsidR="00FB7E0A" w:rsidRPr="00447B28" w:rsidRDefault="00FB7E0A" w:rsidP="00FB7E0A">
            <w:pPr>
              <w:rPr>
                <w:sz w:val="20"/>
                <w:lang w:val="en-US"/>
              </w:rPr>
            </w:pPr>
            <w:r w:rsidRPr="00447B28">
              <w:rPr>
                <w:sz w:val="20"/>
                <w:lang w:val="en-US"/>
              </w:rPr>
              <w:t>G</w:t>
            </w:r>
          </w:p>
        </w:tc>
      </w:tr>
      <w:tr w:rsidR="00FB7E0A" w:rsidRPr="00447B28">
        <w:tc>
          <w:tcPr>
            <w:tcW w:w="2376" w:type="dxa"/>
            <w:tcPrChange w:id="1318" w:author="Marc Lohse" w:date="2009-11-27T15:19:00Z">
              <w:tcPr>
                <w:tcW w:w="2376" w:type="dxa"/>
              </w:tcPr>
            </w:tcPrChange>
          </w:tcPr>
          <w:p w:rsidR="00FB7E0A" w:rsidRPr="00447B28" w:rsidRDefault="00FB7E0A" w:rsidP="00FB7E0A">
            <w:pPr>
              <w:rPr>
                <w:sz w:val="20"/>
                <w:lang w:val="en-US"/>
              </w:rPr>
            </w:pPr>
            <w:r w:rsidRPr="00447B28">
              <w:rPr>
                <w:sz w:val="20"/>
                <w:lang w:val="en-US"/>
              </w:rPr>
              <w:t>MAplot_</w:t>
            </w:r>
            <w:r w:rsidRPr="00447B28">
              <w:rPr>
                <w:i/>
                <w:sz w:val="20"/>
                <w:lang w:val="en-US"/>
              </w:rPr>
              <w:t>GRPa-GRPb</w:t>
            </w:r>
            <w:r w:rsidRPr="00447B28">
              <w:rPr>
                <w:sz w:val="20"/>
                <w:lang w:val="en-US"/>
              </w:rPr>
              <w:t>.png</w:t>
            </w:r>
          </w:p>
        </w:tc>
        <w:tc>
          <w:tcPr>
            <w:tcW w:w="1560" w:type="dxa"/>
            <w:tcPrChange w:id="1319" w:author="Marc Lohse" w:date="2009-11-27T15:19:00Z">
              <w:tcPr>
                <w:tcW w:w="1418" w:type="dxa"/>
              </w:tcPr>
            </w:tcPrChange>
          </w:tcPr>
          <w:p w:rsidR="00FB7E0A" w:rsidRPr="00447B28" w:rsidRDefault="00FB7E0A" w:rsidP="00FB7E0A">
            <w:pPr>
              <w:rPr>
                <w:sz w:val="20"/>
                <w:lang w:val="en-US"/>
              </w:rPr>
            </w:pPr>
            <w:r w:rsidRPr="00447B28">
              <w:rPr>
                <w:sz w:val="20"/>
                <w:lang w:val="en-US"/>
              </w:rPr>
              <w:t>plots</w:t>
            </w:r>
          </w:p>
        </w:tc>
        <w:tc>
          <w:tcPr>
            <w:tcW w:w="3827" w:type="dxa"/>
            <w:tcPrChange w:id="1320" w:author="Marc Lohse" w:date="2009-11-27T15:19:00Z">
              <w:tcPr>
                <w:tcW w:w="3969" w:type="dxa"/>
                <w:gridSpan w:val="2"/>
              </w:tcPr>
            </w:tcPrChange>
          </w:tcPr>
          <w:p w:rsidR="00FB7E0A" w:rsidRDefault="00FB7E0A" w:rsidP="00FB7E0A">
            <w:pPr>
              <w:rPr>
                <w:ins w:id="1321" w:author="Marc Lohse" w:date="2009-11-27T15:18:00Z"/>
                <w:sz w:val="20"/>
                <w:lang w:val="en-US"/>
              </w:rPr>
            </w:pPr>
            <w:r w:rsidRPr="00447B28">
              <w:rPr>
                <w:sz w:val="20"/>
                <w:lang w:val="en-US"/>
              </w:rPr>
              <w:t>The plots folder contains some informative plots on the results of the main analysis. MA plots are generated for each contrast that was defined on the experiment designer panel. Genes that are significantly differentially expressed according to the statistical analysis are highlighted by red circles.</w:t>
            </w:r>
          </w:p>
          <w:p w:rsidR="00EE6E22" w:rsidRPr="00447B28" w:rsidRDefault="00EE6E22" w:rsidP="00FB7E0A">
            <w:pPr>
              <w:numPr>
                <w:ins w:id="1322" w:author="Marc Lohse" w:date="2009-11-27T15:18:00Z"/>
              </w:numPr>
              <w:rPr>
                <w:sz w:val="20"/>
                <w:lang w:val="en-US"/>
              </w:rPr>
            </w:pPr>
          </w:p>
        </w:tc>
        <w:tc>
          <w:tcPr>
            <w:tcW w:w="850" w:type="dxa"/>
            <w:tcPrChange w:id="1323" w:author="Marc Lohse" w:date="2009-11-27T15:19:00Z">
              <w:tcPr>
                <w:tcW w:w="850" w:type="dxa"/>
              </w:tcPr>
            </w:tcPrChange>
          </w:tcPr>
          <w:p w:rsidR="00FB7E0A" w:rsidRPr="00447B28" w:rsidRDefault="00FB7E0A" w:rsidP="00FB7E0A">
            <w:pPr>
              <w:rPr>
                <w:sz w:val="20"/>
                <w:lang w:val="en-US"/>
              </w:rPr>
            </w:pPr>
            <w:r w:rsidRPr="00447B28">
              <w:rPr>
                <w:sz w:val="20"/>
                <w:lang w:val="en-US"/>
              </w:rPr>
              <w:t>G</w:t>
            </w:r>
          </w:p>
        </w:tc>
      </w:tr>
      <w:tr w:rsidR="00FB7E0A" w:rsidRPr="00447B28">
        <w:tc>
          <w:tcPr>
            <w:tcW w:w="2376" w:type="dxa"/>
            <w:tcPrChange w:id="1324" w:author="Marc Lohse" w:date="2009-11-27T15:19:00Z">
              <w:tcPr>
                <w:tcW w:w="2376" w:type="dxa"/>
              </w:tcPr>
            </w:tcPrChange>
          </w:tcPr>
          <w:p w:rsidR="00FB7E0A" w:rsidRPr="00447B28" w:rsidRDefault="00FB7E0A" w:rsidP="00FB7E0A">
            <w:pPr>
              <w:rPr>
                <w:sz w:val="20"/>
                <w:lang w:val="en-US"/>
              </w:rPr>
            </w:pPr>
            <w:r w:rsidRPr="00447B28">
              <w:rPr>
                <w:sz w:val="20"/>
                <w:lang w:val="en-US"/>
              </w:rPr>
              <w:t>vennDiagram_down/total/up.png</w:t>
            </w:r>
          </w:p>
        </w:tc>
        <w:tc>
          <w:tcPr>
            <w:tcW w:w="1560" w:type="dxa"/>
            <w:tcPrChange w:id="1325" w:author="Marc Lohse" w:date="2009-11-27T15:19:00Z">
              <w:tcPr>
                <w:tcW w:w="1418" w:type="dxa"/>
              </w:tcPr>
            </w:tcPrChange>
          </w:tcPr>
          <w:p w:rsidR="00FB7E0A" w:rsidRPr="00447B28" w:rsidRDefault="00FB7E0A" w:rsidP="00FB7E0A">
            <w:pPr>
              <w:rPr>
                <w:sz w:val="20"/>
                <w:lang w:val="en-US"/>
              </w:rPr>
            </w:pPr>
            <w:r w:rsidRPr="00447B28">
              <w:rPr>
                <w:sz w:val="20"/>
                <w:lang w:val="en-US"/>
              </w:rPr>
              <w:t>plots</w:t>
            </w:r>
          </w:p>
        </w:tc>
        <w:tc>
          <w:tcPr>
            <w:tcW w:w="3827" w:type="dxa"/>
            <w:tcPrChange w:id="1326" w:author="Marc Lohse" w:date="2009-11-27T15:19:00Z">
              <w:tcPr>
                <w:tcW w:w="3969" w:type="dxa"/>
                <w:gridSpan w:val="2"/>
              </w:tcPr>
            </w:tcPrChange>
          </w:tcPr>
          <w:p w:rsidR="00FB7E0A" w:rsidRDefault="00FB7E0A" w:rsidP="00FB7E0A">
            <w:pPr>
              <w:rPr>
                <w:ins w:id="1327" w:author="Marc Lohse" w:date="2009-11-27T15:18:00Z"/>
                <w:sz w:val="20"/>
                <w:lang w:val="en-US"/>
              </w:rPr>
            </w:pPr>
            <w:r w:rsidRPr="00447B28">
              <w:rPr>
                <w:sz w:val="20"/>
                <w:lang w:val="en-US"/>
              </w:rPr>
              <w:t>Venn diagrams showing the number of  significantly up- down- and total regulated genes for up to four contrasts.</w:t>
            </w:r>
          </w:p>
          <w:p w:rsidR="00EE6E22" w:rsidRPr="00447B28" w:rsidRDefault="00EE6E22" w:rsidP="00FB7E0A">
            <w:pPr>
              <w:numPr>
                <w:ins w:id="1328" w:author="Marc Lohse" w:date="2009-11-27T15:18:00Z"/>
              </w:numPr>
              <w:rPr>
                <w:sz w:val="20"/>
                <w:lang w:val="en-US"/>
              </w:rPr>
            </w:pPr>
          </w:p>
        </w:tc>
        <w:tc>
          <w:tcPr>
            <w:tcW w:w="850" w:type="dxa"/>
            <w:tcPrChange w:id="1329" w:author="Marc Lohse" w:date="2009-11-27T15:19:00Z">
              <w:tcPr>
                <w:tcW w:w="850" w:type="dxa"/>
              </w:tcPr>
            </w:tcPrChange>
          </w:tcPr>
          <w:p w:rsidR="00FB7E0A" w:rsidRPr="00447B28" w:rsidRDefault="00FB7E0A" w:rsidP="00FB7E0A">
            <w:pPr>
              <w:rPr>
                <w:sz w:val="20"/>
                <w:lang w:val="en-US"/>
              </w:rPr>
            </w:pPr>
            <w:r w:rsidRPr="00447B28">
              <w:rPr>
                <w:sz w:val="20"/>
                <w:lang w:val="en-US"/>
              </w:rPr>
              <w:t>G</w:t>
            </w:r>
          </w:p>
        </w:tc>
      </w:tr>
      <w:tr w:rsidR="00FB7E0A" w:rsidRPr="00447B28">
        <w:tc>
          <w:tcPr>
            <w:tcW w:w="2376" w:type="dxa"/>
            <w:tcPrChange w:id="1330" w:author="Marc Lohse" w:date="2009-11-27T15:19:00Z">
              <w:tcPr>
                <w:tcW w:w="2376" w:type="dxa"/>
              </w:tcPr>
            </w:tcPrChange>
          </w:tcPr>
          <w:p w:rsidR="00FB7E0A" w:rsidRPr="00447B28" w:rsidRDefault="00FB7E0A" w:rsidP="00FB7E0A">
            <w:pPr>
              <w:rPr>
                <w:sz w:val="20"/>
                <w:lang w:val="en-US"/>
              </w:rPr>
            </w:pPr>
            <w:r w:rsidRPr="00447B28">
              <w:rPr>
                <w:sz w:val="20"/>
                <w:lang w:val="en-US"/>
              </w:rPr>
              <w:t>PCAplot.png</w:t>
            </w:r>
          </w:p>
        </w:tc>
        <w:tc>
          <w:tcPr>
            <w:tcW w:w="1560" w:type="dxa"/>
            <w:tcPrChange w:id="1331" w:author="Marc Lohse" w:date="2009-11-27T15:19:00Z">
              <w:tcPr>
                <w:tcW w:w="1418" w:type="dxa"/>
              </w:tcPr>
            </w:tcPrChange>
          </w:tcPr>
          <w:p w:rsidR="00FB7E0A" w:rsidRPr="00447B28" w:rsidRDefault="00FB7E0A" w:rsidP="00FB7E0A">
            <w:pPr>
              <w:rPr>
                <w:sz w:val="20"/>
                <w:lang w:val="en-US"/>
              </w:rPr>
            </w:pPr>
            <w:r w:rsidRPr="00447B28">
              <w:rPr>
                <w:sz w:val="20"/>
                <w:lang w:val="en-US"/>
              </w:rPr>
              <w:t>plots</w:t>
            </w:r>
          </w:p>
        </w:tc>
        <w:tc>
          <w:tcPr>
            <w:tcW w:w="3827" w:type="dxa"/>
            <w:tcPrChange w:id="1332" w:author="Marc Lohse" w:date="2009-11-27T15:19:00Z">
              <w:tcPr>
                <w:tcW w:w="3969" w:type="dxa"/>
                <w:gridSpan w:val="2"/>
              </w:tcPr>
            </w:tcPrChange>
          </w:tcPr>
          <w:p w:rsidR="00FB7E0A" w:rsidRPr="00447B28" w:rsidRDefault="00FB7E0A" w:rsidP="00FB7E0A">
            <w:pPr>
              <w:rPr>
                <w:sz w:val="20"/>
                <w:lang w:val="en-US"/>
              </w:rPr>
            </w:pPr>
            <w:r w:rsidRPr="00447B28">
              <w:rPr>
                <w:sz w:val="20"/>
                <w:lang w:val="en-US"/>
              </w:rPr>
              <w:t>Principal component analysis plot analogous to the plots generated in the quality checks section. This plot does in addition  highlight the groups of replicate experiments as defined on the groups panel.</w:t>
            </w:r>
          </w:p>
        </w:tc>
        <w:tc>
          <w:tcPr>
            <w:tcW w:w="850" w:type="dxa"/>
            <w:tcPrChange w:id="1333" w:author="Marc Lohse" w:date="2009-11-27T15:19:00Z">
              <w:tcPr>
                <w:tcW w:w="850" w:type="dxa"/>
              </w:tcPr>
            </w:tcPrChange>
          </w:tcPr>
          <w:p w:rsidR="00FB7E0A" w:rsidRPr="00447B28" w:rsidRDefault="00FB7E0A" w:rsidP="00FB7E0A">
            <w:pPr>
              <w:rPr>
                <w:sz w:val="20"/>
                <w:lang w:val="en-US"/>
              </w:rPr>
            </w:pPr>
            <w:r w:rsidRPr="00447B28">
              <w:rPr>
                <w:sz w:val="20"/>
                <w:lang w:val="en-US"/>
              </w:rPr>
              <w:t>A, S</w:t>
            </w:r>
          </w:p>
        </w:tc>
      </w:tr>
    </w:tbl>
    <w:p w:rsidR="00FB7E0A" w:rsidRPr="00447B28" w:rsidRDefault="00FB7E0A" w:rsidP="00FB7E0A">
      <w:pPr>
        <w:rPr>
          <w:rFonts w:ascii="Arial" w:hAnsi="Arial"/>
          <w:lang w:val="en-US"/>
        </w:rPr>
      </w:pPr>
    </w:p>
    <w:p w:rsidR="00FB7E0A" w:rsidRPr="00447B28" w:rsidRDefault="00FB7E0A" w:rsidP="00FB7E0A">
      <w:pPr>
        <w:rPr>
          <w:lang w:val="en-US"/>
        </w:rPr>
      </w:pPr>
      <w:r w:rsidRPr="00447B28">
        <w:rPr>
          <w:lang w:val="en-US"/>
        </w:rPr>
        <w:br w:type="page"/>
        <w:t>REFERENCES</w:t>
      </w:r>
    </w:p>
    <w:p w:rsidR="00FB7E0A" w:rsidRPr="00447B28" w:rsidRDefault="00FB7E0A" w:rsidP="00FB7E0A">
      <w:pPr>
        <w:rPr>
          <w:lang w:val="en-US"/>
        </w:rPr>
      </w:pPr>
    </w:p>
    <w:p w:rsidR="00FB7E0A" w:rsidRPr="00447B28" w:rsidRDefault="00B862CD" w:rsidP="00FB7E0A">
      <w:pPr>
        <w:ind w:left="720" w:hanging="720"/>
        <w:rPr>
          <w:rFonts w:eastAsia="Cambria"/>
          <w:iCs/>
          <w:lang w:val="en-US" w:eastAsia="en-US"/>
        </w:rPr>
      </w:pPr>
      <w:r w:rsidRPr="00447B28">
        <w:rPr>
          <w:rFonts w:eastAsia="Cambria"/>
          <w:iCs/>
          <w:lang w:val="en-US" w:eastAsia="en-US"/>
        </w:rPr>
        <w:fldChar w:fldCharType="begin"/>
      </w:r>
      <w:r w:rsidR="00FB7E0A" w:rsidRPr="00447B28">
        <w:rPr>
          <w:rFonts w:eastAsia="Cambria"/>
          <w:iCs/>
          <w:lang w:val="en-US" w:eastAsia="en-US"/>
        </w:rPr>
        <w:instrText xml:space="preserve"> ADDIN EN.REFLIST </w:instrText>
      </w:r>
      <w:r w:rsidRPr="00447B28">
        <w:rPr>
          <w:rFonts w:eastAsia="Cambria"/>
          <w:iCs/>
          <w:lang w:val="en-US" w:eastAsia="en-US"/>
        </w:rPr>
        <w:fldChar w:fldCharType="separate"/>
      </w:r>
      <w:r w:rsidR="00FB7E0A" w:rsidRPr="00447B28">
        <w:rPr>
          <w:rFonts w:eastAsia="Cambria"/>
          <w:b/>
          <w:iCs/>
          <w:lang w:val="en-US" w:eastAsia="en-US"/>
        </w:rPr>
        <w:t>Breitling R, Armengaud P, Amtmann A, Herzyk P</w:t>
      </w:r>
      <w:r w:rsidR="00FB7E0A" w:rsidRPr="00447B28">
        <w:rPr>
          <w:rFonts w:eastAsia="Cambria"/>
          <w:iCs/>
          <w:lang w:val="en-US" w:eastAsia="en-US"/>
        </w:rPr>
        <w:t xml:space="preserve"> (2004) Rank products: a simple, yet powerful, new method to detect differentially regulated genes in replicated microarray experiments. FEBS Lett </w:t>
      </w:r>
      <w:r w:rsidR="00FB7E0A" w:rsidRPr="00447B28">
        <w:rPr>
          <w:rFonts w:eastAsia="Cambria"/>
          <w:b/>
          <w:iCs/>
          <w:lang w:val="en-US" w:eastAsia="en-US"/>
        </w:rPr>
        <w:t>573:</w:t>
      </w:r>
      <w:r w:rsidR="00FB7E0A" w:rsidRPr="00447B28">
        <w:rPr>
          <w:rFonts w:eastAsia="Cambria"/>
          <w:iCs/>
          <w:lang w:val="en-US" w:eastAsia="en-US"/>
        </w:rPr>
        <w:t xml:space="preserve"> 83-92</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Holm S</w:t>
      </w:r>
      <w:r w:rsidRPr="00447B28">
        <w:rPr>
          <w:rFonts w:eastAsia="Cambria"/>
          <w:iCs/>
          <w:lang w:val="en-US" w:eastAsia="en-US"/>
        </w:rPr>
        <w:t xml:space="preserve"> (1979) A stagewise rejective multiple test procedure based on a modified Bonferroni test. Scandinavian Journal of Statistics</w:t>
      </w:r>
      <w:r w:rsidRPr="00447B28">
        <w:rPr>
          <w:rFonts w:eastAsia="Cambria"/>
          <w:b/>
          <w:iCs/>
          <w:lang w:val="en-US" w:eastAsia="en-US"/>
        </w:rPr>
        <w:t>:</w:t>
      </w:r>
      <w:r w:rsidRPr="00447B28">
        <w:rPr>
          <w:rFonts w:eastAsia="Cambria"/>
          <w:iCs/>
          <w:lang w:val="en-US" w:eastAsia="en-US"/>
        </w:rPr>
        <w:t xml:space="preserve"> 65-70</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Hong F, Breitling R, McEntee CW, Wittner BS, Nemhauser JL, Chory J</w:t>
      </w:r>
      <w:r w:rsidRPr="00447B28">
        <w:rPr>
          <w:rFonts w:eastAsia="Cambria"/>
          <w:iCs/>
          <w:lang w:val="en-US" w:eastAsia="en-US"/>
        </w:rPr>
        <w:t xml:space="preserve"> (2006) RankProd: a bioconductor package for detecting differentially expressed genes in meta-analysis. Bioinformatics </w:t>
      </w:r>
      <w:r w:rsidRPr="00447B28">
        <w:rPr>
          <w:rFonts w:eastAsia="Cambria"/>
          <w:b/>
          <w:iCs/>
          <w:lang w:val="en-US" w:eastAsia="en-US"/>
        </w:rPr>
        <w:t>22:</w:t>
      </w:r>
      <w:r w:rsidRPr="00447B28">
        <w:rPr>
          <w:rFonts w:eastAsia="Cambria"/>
          <w:iCs/>
          <w:lang w:val="en-US" w:eastAsia="en-US"/>
        </w:rPr>
        <w:t xml:space="preserve"> 2825-2827</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Irizarry RA, Hobbs B, Collin F, Beazer-Barclay YD, Antonellis KJ, Scherf U, Speed TP</w:t>
      </w:r>
      <w:r w:rsidRPr="00447B28">
        <w:rPr>
          <w:rFonts w:eastAsia="Cambria"/>
          <w:iCs/>
          <w:lang w:val="en-US" w:eastAsia="en-US"/>
        </w:rPr>
        <w:t xml:space="preserve"> (2003) Exploration, normalization, and summaries of high density oligonucleotide array probe level data. Biostatistics (Oxford, England) </w:t>
      </w:r>
      <w:r w:rsidRPr="00447B28">
        <w:rPr>
          <w:rFonts w:eastAsia="Cambria"/>
          <w:b/>
          <w:iCs/>
          <w:lang w:val="en-US" w:eastAsia="en-US"/>
        </w:rPr>
        <w:t>4:</w:t>
      </w:r>
      <w:r w:rsidRPr="00447B28">
        <w:rPr>
          <w:rFonts w:eastAsia="Cambria"/>
          <w:iCs/>
          <w:lang w:val="en-US" w:eastAsia="en-US"/>
        </w:rPr>
        <w:t xml:space="preserve"> 249-264</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Ritchie ME, Silver J, Oshlack A, Holmes M, Diyagama D, Holloway A, Smyth GK</w:t>
      </w:r>
      <w:r w:rsidRPr="00447B28">
        <w:rPr>
          <w:rFonts w:eastAsia="Cambria"/>
          <w:iCs/>
          <w:lang w:val="en-US" w:eastAsia="en-US"/>
        </w:rPr>
        <w:t xml:space="preserve"> (2007) A comparison of background correction methods for two-colour microarrays. Bioinformatics </w:t>
      </w:r>
      <w:r w:rsidRPr="00447B28">
        <w:rPr>
          <w:rFonts w:eastAsia="Cambria"/>
          <w:b/>
          <w:iCs/>
          <w:lang w:val="en-US" w:eastAsia="en-US"/>
        </w:rPr>
        <w:t>23:</w:t>
      </w:r>
      <w:r w:rsidRPr="00447B28">
        <w:rPr>
          <w:rFonts w:eastAsia="Cambria"/>
          <w:iCs/>
          <w:lang w:val="en-US" w:eastAsia="en-US"/>
        </w:rPr>
        <w:t xml:space="preserve"> 2700-2707</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Smyth GK</w:t>
      </w:r>
      <w:r w:rsidRPr="00447B28">
        <w:rPr>
          <w:rFonts w:eastAsia="Cambria"/>
          <w:iCs/>
          <w:lang w:val="en-US" w:eastAsia="en-US"/>
        </w:rPr>
        <w:t xml:space="preserve"> (2004) Linear models and empirical bayes methods for assessing differential expression in microarray experiments. Statistical applications in genetics and molecular biology </w:t>
      </w:r>
      <w:r w:rsidRPr="00447B28">
        <w:rPr>
          <w:rFonts w:eastAsia="Cambria"/>
          <w:b/>
          <w:iCs/>
          <w:lang w:val="en-US" w:eastAsia="en-US"/>
        </w:rPr>
        <w:t>3:</w:t>
      </w:r>
      <w:r w:rsidRPr="00447B28">
        <w:rPr>
          <w:rFonts w:eastAsia="Cambria"/>
          <w:iCs/>
          <w:lang w:val="en-US" w:eastAsia="en-US"/>
        </w:rPr>
        <w:t xml:space="preserve"> Article3</w:t>
      </w:r>
    </w:p>
    <w:p w:rsidR="00FB7E0A" w:rsidRPr="00447B28" w:rsidRDefault="00FB7E0A" w:rsidP="00FB7E0A">
      <w:pPr>
        <w:ind w:left="720" w:hanging="720"/>
        <w:rPr>
          <w:rFonts w:eastAsia="Cambria"/>
          <w:iCs/>
          <w:lang w:val="en-US" w:eastAsia="en-US"/>
        </w:rPr>
      </w:pPr>
    </w:p>
    <w:p w:rsidR="00FB7E0A" w:rsidRPr="00447B28" w:rsidRDefault="00FB7E0A" w:rsidP="00FB7E0A">
      <w:pPr>
        <w:ind w:left="720" w:hanging="720"/>
        <w:rPr>
          <w:rFonts w:eastAsia="Cambria"/>
          <w:iCs/>
          <w:lang w:val="en-US" w:eastAsia="en-US"/>
        </w:rPr>
      </w:pPr>
      <w:r w:rsidRPr="00447B28">
        <w:rPr>
          <w:rFonts w:eastAsia="Cambria"/>
          <w:b/>
          <w:iCs/>
          <w:lang w:val="en-US" w:eastAsia="en-US"/>
        </w:rPr>
        <w:t>Wu Z, Irizarry RA, Gentleman R, Martinez-Murillo F, Spencer F</w:t>
      </w:r>
      <w:r w:rsidRPr="00447B28">
        <w:rPr>
          <w:rFonts w:eastAsia="Cambria"/>
          <w:iCs/>
          <w:lang w:val="en-US" w:eastAsia="en-US"/>
        </w:rPr>
        <w:t xml:space="preserve"> (2004) A Model-Based Background Adjustment for Oligonucleotide Expression Arrays. Journal of the American Statistical Association </w:t>
      </w:r>
      <w:r w:rsidRPr="00447B28">
        <w:rPr>
          <w:rFonts w:eastAsia="Cambria"/>
          <w:b/>
          <w:iCs/>
          <w:lang w:val="en-US" w:eastAsia="en-US"/>
        </w:rPr>
        <w:t>99:</w:t>
      </w:r>
      <w:r w:rsidRPr="00447B28">
        <w:rPr>
          <w:rFonts w:eastAsia="Cambria"/>
          <w:iCs/>
          <w:lang w:val="en-US" w:eastAsia="en-US"/>
        </w:rPr>
        <w:t xml:space="preserve"> 909-917</w:t>
      </w:r>
    </w:p>
    <w:p w:rsidR="00FB7E0A" w:rsidRPr="00447B28" w:rsidRDefault="00FB7E0A" w:rsidP="00FB7E0A">
      <w:pPr>
        <w:ind w:left="720" w:hanging="720"/>
        <w:rPr>
          <w:rFonts w:eastAsia="Cambria"/>
          <w:iCs/>
          <w:lang w:val="en-US" w:eastAsia="en-US"/>
        </w:rPr>
      </w:pPr>
    </w:p>
    <w:p w:rsidR="00FB7E0A" w:rsidRPr="00447B28" w:rsidRDefault="00B862CD" w:rsidP="00FB7E0A">
      <w:pPr>
        <w:rPr>
          <w:rFonts w:eastAsia="Cambria"/>
          <w:i/>
          <w:iCs/>
          <w:lang w:val="en-US" w:eastAsia="en-US"/>
        </w:rPr>
      </w:pPr>
      <w:r w:rsidRPr="00447B28">
        <w:rPr>
          <w:rFonts w:eastAsia="Cambria"/>
          <w:iCs/>
          <w:lang w:val="en-US" w:eastAsia="en-US"/>
        </w:rPr>
        <w:fldChar w:fldCharType="end"/>
      </w:r>
    </w:p>
    <w:sectPr w:rsidR="00FB7E0A" w:rsidRPr="00447B28" w:rsidSect="001322D2">
      <w:pgSz w:w="12240" w:h="15840"/>
      <w:pgMar w:top="1440" w:right="1800" w:bottom="1440" w:left="1800" w:header="708" w:footer="708" w:gutter="0"/>
      <w:cols w:space="708"/>
    </w:sectPr>
  </w:body>
</w:document>
</file>

<file path=word/comments.xml><?xml version="1.0" encoding="utf-8"?>
<w:comment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comment w:id="505" w:author="Björn Usadel" w:date="2010-03-09T17:06:00Z" w:initials="IS">
    <w:p w:rsidR="00D20621" w:rsidRDefault="00D20621">
      <w:pPr>
        <w:pStyle w:val="CommentText"/>
      </w:pPr>
      <w:r>
        <w:rPr>
          <w:rStyle w:val="CommentReference"/>
        </w:rPr>
        <w:annotationRef/>
      </w:r>
      <w:r>
        <w:t>One color Agilent?</w:t>
      </w:r>
    </w:p>
  </w:comment>
  <w:comment w:id="518" w:author="Björn Usadel" w:date="2010-03-09T17:06:00Z" w:initials="IS">
    <w:p w:rsidR="00D20621" w:rsidRDefault="00D20621">
      <w:pPr>
        <w:pStyle w:val="CommentText"/>
      </w:pPr>
      <w:r>
        <w:rPr>
          <w:rStyle w:val="CommentReference"/>
        </w:rPr>
        <w:annotationRef/>
      </w:r>
      <w:r>
        <w:t>Der - kann missinterpretiert werden, plus hbe ich dann aus Symetrie geändert</w:t>
      </w:r>
    </w:p>
  </w:comment>
  <w:comment w:id="522" w:author="Björn Usadel" w:date="2010-03-09T17:06:00Z" w:initials="IS">
    <w:p w:rsidR="00D20621" w:rsidRDefault="00D20621">
      <w:pPr>
        <w:pStyle w:val="CommentText"/>
      </w:pPr>
      <w:r>
        <w:rPr>
          <w:rStyle w:val="CommentReference"/>
        </w:rPr>
        <w:annotationRef/>
      </w:r>
      <w:r>
        <w:t>Maybe show picture, too abstracat otherwise</w:t>
      </w:r>
    </w:p>
  </w:comment>
  <w:comment w:id="547" w:author="Björn Usadel" w:date="2010-03-09T17:06:00Z" w:initials="IS">
    <w:p w:rsidR="00D20621" w:rsidRDefault="00D20621">
      <w:pPr>
        <w:pStyle w:val="CommentText"/>
      </w:pPr>
      <w:r>
        <w:rPr>
          <w:rStyle w:val="CommentReference"/>
        </w:rPr>
        <w:annotationRef/>
      </w:r>
      <w:r>
        <w:t>Microarray?</w:t>
      </w:r>
    </w:p>
  </w:comment>
  <w:comment w:id="724" w:author="Marc Lohse" w:date="2010-03-09T17:06:00Z" w:initials="ML">
    <w:p w:rsidR="00D20621" w:rsidRDefault="00D20621">
      <w:pPr>
        <w:pStyle w:val="CommentText"/>
      </w:pPr>
      <w:r>
        <w:rPr>
          <w:rStyle w:val="CommentReference"/>
        </w:rPr>
        <w:annotationRef/>
      </w:r>
      <w:r>
        <w:t>URL eintragen!</w:t>
      </w:r>
    </w:p>
  </w:comment>
  <w:comment w:id="772" w:author="Björn Usadel" w:date="2010-03-09T17:06:00Z" w:initials="IS">
    <w:p w:rsidR="00D20621" w:rsidRDefault="00D20621">
      <w:pPr>
        <w:pStyle w:val="CommentText"/>
      </w:pPr>
      <w:r>
        <w:rPr>
          <w:rStyle w:val="CommentReference"/>
        </w:rPr>
        <w:annotationRef/>
      </w:r>
      <w:r>
        <w:t>Explain cicles</w:t>
      </w:r>
    </w:p>
  </w:comment>
  <w:comment w:id="802" w:author="Björn Usadel" w:date="2010-03-09T17:06:00Z" w:initials="IS">
    <w:p w:rsidR="00D20621" w:rsidRDefault="00D20621">
      <w:pPr>
        <w:pStyle w:val="CommentText"/>
      </w:pPr>
      <w:r>
        <w:rPr>
          <w:rStyle w:val="CommentReference"/>
        </w:rPr>
        <w:annotationRef/>
      </w:r>
      <w:r>
        <w:t>I guess it is Integral of absolute? but difficult to convey to biologists picture?</w:t>
      </w:r>
    </w:p>
  </w:comment>
  <w:comment w:id="876" w:author="Björn Usadel" w:date="2010-03-09T17:06:00Z" w:initials="IS">
    <w:p w:rsidR="00D20621" w:rsidRDefault="00D20621">
      <w:pPr>
        <w:pStyle w:val="CommentText"/>
      </w:pPr>
      <w:r>
        <w:rPr>
          <w:rStyle w:val="CommentReference"/>
        </w:rPr>
        <w:annotationRef/>
      </w:r>
      <w:r>
        <w:t>Explain upper right stuff "unnornalized,none,scale"</w:t>
      </w:r>
    </w:p>
  </w:comment>
  <w:comment w:id="909" w:author="Björn Usadel" w:date="2010-03-09T17:06:00Z" w:initials="IS">
    <w:p w:rsidR="00D20621" w:rsidRDefault="00D20621">
      <w:pPr>
        <w:pStyle w:val="CommentText"/>
      </w:pPr>
      <w:r>
        <w:rPr>
          <w:rStyle w:val="CommentReference"/>
        </w:rPr>
        <w:annotationRef/>
      </w:r>
      <w:r>
        <w:t>Guess so for consistency</w:t>
      </w:r>
    </w:p>
  </w:comment>
  <w:comment w:id="964" w:author="Marc Lohse" w:date="2010-03-09T17:06:00Z" w:initials="ML">
    <w:p w:rsidR="00D20621" w:rsidRDefault="00D20621">
      <w:pPr>
        <w:pStyle w:val="CommentText"/>
      </w:pPr>
      <w:r>
        <w:rPr>
          <w:rStyle w:val="CommentReference"/>
        </w:rPr>
        <w:annotationRef/>
      </w:r>
      <w:r>
        <w:t>The actual procedure is quite complicated – I truncated the description to try to stick to an explanation that remains relatively understandable. Please comment!</w:t>
      </w:r>
    </w:p>
  </w:comment>
  <w:comment w:id="1010" w:author="Björn Usadel" w:date="2010-03-09T17:06:00Z" w:initials="IS">
    <w:p w:rsidR="00D20621" w:rsidRDefault="00D20621">
      <w:pPr>
        <w:pStyle w:val="CommentText"/>
      </w:pPr>
      <w:r>
        <w:rPr>
          <w:rStyle w:val="CommentReference"/>
        </w:rPr>
        <w:annotationRef/>
      </w:r>
      <w:r>
        <w:t>Try to reformulate than</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iberation Serif">
    <w:altName w:val="Cambria"/>
    <w:panose1 w:val="00000000000000000000"/>
    <w:charset w:val="4D"/>
    <w:family w:val="roman"/>
    <w:notTrueType/>
    <w:pitch w:val="default"/>
    <w:sig w:usb0="00000003" w:usb1="00000000" w:usb2="00000000" w:usb3="00000000" w:csb0="00000001" w:csb1="00000000"/>
  </w:font>
  <w:font w:name="DejaVu Sans">
    <w:charset w:val="00"/>
    <w:family w:val="auto"/>
    <w:pitch w:val="variable"/>
    <w:sig w:usb0="00000000" w:usb1="00000000" w:usb2="00000000" w:usb3="00000000" w:csb0="00000000" w:csb1="00000000"/>
  </w:font>
  <w:font w:name="Lucida Grande">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Symbol">
    <w:panose1 w:val="02000500000000000000"/>
    <w:charset w:val="02"/>
    <w:family w:val="auto"/>
    <w:pitch w:val="variable"/>
    <w:sig w:usb0="00000000" w:usb1="00000000" w:usb2="00010000" w:usb3="00000000" w:csb0="80000000"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9C03A0D"/>
    <w:multiLevelType w:val="multilevel"/>
    <w:tmpl w:val="A950DE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300C77AF"/>
    <w:multiLevelType w:val="hybridMultilevel"/>
    <w:tmpl w:val="606214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2575F3"/>
    <w:multiLevelType w:val="hybridMultilevel"/>
    <w:tmpl w:val="5546D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D255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556A0249"/>
    <w:multiLevelType w:val="hybridMultilevel"/>
    <w:tmpl w:val="BF1891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B4D62ED"/>
    <w:multiLevelType w:val="multilevel"/>
    <w:tmpl w:val="17AA49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5BB91485"/>
    <w:multiLevelType w:val="multilevel"/>
    <w:tmpl w:val="941461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0445E29"/>
    <w:multiLevelType w:val="hybridMultilevel"/>
    <w:tmpl w:val="1054BE32"/>
    <w:lvl w:ilvl="0" w:tplc="1F6E3880">
      <w:start w:val="1"/>
      <w:numFmt w:val="lowerRoman"/>
      <w:lvlText w:val="(%1)"/>
      <w:lvlJc w:val="left"/>
      <w:pPr>
        <w:tabs>
          <w:tab w:val="num" w:pos="1080"/>
        </w:tabs>
        <w:ind w:left="1080" w:hanging="72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nsid w:val="652A45BB"/>
    <w:multiLevelType w:val="hybridMultilevel"/>
    <w:tmpl w:val="A950D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F53AEE"/>
    <w:multiLevelType w:val="hybridMultilevel"/>
    <w:tmpl w:val="19D435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3106D0"/>
    <w:multiLevelType w:val="hybridMultilevel"/>
    <w:tmpl w:val="553A09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BD6E40"/>
    <w:multiLevelType w:val="hybridMultilevel"/>
    <w:tmpl w:val="AA086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314D7C"/>
    <w:multiLevelType w:val="hybridMultilevel"/>
    <w:tmpl w:val="94146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FE748D"/>
    <w:multiLevelType w:val="hybridMultilevel"/>
    <w:tmpl w:val="6582BF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F5709E"/>
    <w:multiLevelType w:val="hybridMultilevel"/>
    <w:tmpl w:val="42B0A4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1A1A9C"/>
    <w:multiLevelType w:val="hybridMultilevel"/>
    <w:tmpl w:val="67C2D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0"/>
  </w:num>
  <w:num w:numId="3">
    <w:abstractNumId w:val="5"/>
  </w:num>
  <w:num w:numId="4">
    <w:abstractNumId w:val="12"/>
  </w:num>
  <w:num w:numId="5">
    <w:abstractNumId w:val="6"/>
  </w:num>
  <w:num w:numId="6">
    <w:abstractNumId w:val="13"/>
  </w:num>
  <w:num w:numId="7">
    <w:abstractNumId w:val="14"/>
  </w:num>
  <w:num w:numId="8">
    <w:abstractNumId w:val="1"/>
  </w:num>
  <w:num w:numId="9">
    <w:abstractNumId w:val="8"/>
  </w:num>
  <w:num w:numId="10">
    <w:abstractNumId w:val="0"/>
  </w:num>
  <w:num w:numId="11">
    <w:abstractNumId w:val="2"/>
  </w:num>
  <w:num w:numId="12">
    <w:abstractNumId w:val="9"/>
  </w:num>
  <w:num w:numId="13">
    <w:abstractNumId w:val="11"/>
  </w:num>
  <w:num w:numId="14">
    <w:abstractNumId w:val="15"/>
  </w:num>
  <w:num w:numId="15">
    <w:abstractNumId w:val="3"/>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revisionView w:insDel="0" w:formatting="0"/>
  <w:trackRevisions/>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strokecolor="red">
      <v:stroke endarrow="block" color="red" opacity="41288f" weight="3.5pt"/>
      <v:shadow on="t" opacity="22938f" blur="38100f" offset="0,2pt"/>
      <v:textbox inset=",7.2pt,,7.2pt"/>
    </o:shapedefaults>
  </w:hdrShapeDefaults>
  <w:compat/>
  <w:docVars>
    <w:docVar w:name="EN.InstantFormat" w:val="&lt;ENInstantFormat&gt;&lt;Enabled&gt;0&lt;/Enabled&gt;&lt;ScanUnformatted&gt;1&lt;/ScanUnformatted&gt;&lt;ScanChanges&gt;1&lt;/ScanChanges&gt;&lt;/ENInstantFormat&gt;"/>
    <w:docVar w:name="EN.Layout" w:val="&lt;ENLayout&gt;&lt;Style&gt;Plant Phys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robin_complete.enl&lt;/item&gt;&lt;/Libraries&gt;&lt;/ENLibraries&gt;"/>
  </w:docVars>
  <w:rsids>
    <w:rsidRoot w:val="00656261"/>
    <w:rsid w:val="0000313F"/>
    <w:rsid w:val="00033E70"/>
    <w:rsid w:val="0005061B"/>
    <w:rsid w:val="000559DF"/>
    <w:rsid w:val="000B5EE4"/>
    <w:rsid w:val="001322D2"/>
    <w:rsid w:val="00134C47"/>
    <w:rsid w:val="00153BAA"/>
    <w:rsid w:val="00184189"/>
    <w:rsid w:val="00283EF2"/>
    <w:rsid w:val="003364D8"/>
    <w:rsid w:val="003B24DF"/>
    <w:rsid w:val="003B7EF3"/>
    <w:rsid w:val="003F7743"/>
    <w:rsid w:val="0044227B"/>
    <w:rsid w:val="004A3EEE"/>
    <w:rsid w:val="005E1BDE"/>
    <w:rsid w:val="005F1ADC"/>
    <w:rsid w:val="00656261"/>
    <w:rsid w:val="00665FDC"/>
    <w:rsid w:val="006B2E5D"/>
    <w:rsid w:val="007112DE"/>
    <w:rsid w:val="00742AA8"/>
    <w:rsid w:val="007C164D"/>
    <w:rsid w:val="00876A7D"/>
    <w:rsid w:val="00880874"/>
    <w:rsid w:val="008F11B8"/>
    <w:rsid w:val="00915CFE"/>
    <w:rsid w:val="00927893"/>
    <w:rsid w:val="00927D02"/>
    <w:rsid w:val="00942198"/>
    <w:rsid w:val="00985553"/>
    <w:rsid w:val="009C77A1"/>
    <w:rsid w:val="00AE5418"/>
    <w:rsid w:val="00AE6D98"/>
    <w:rsid w:val="00B109AB"/>
    <w:rsid w:val="00B32B3E"/>
    <w:rsid w:val="00B57C81"/>
    <w:rsid w:val="00B6442A"/>
    <w:rsid w:val="00B862CD"/>
    <w:rsid w:val="00C01701"/>
    <w:rsid w:val="00CE0677"/>
    <w:rsid w:val="00CF1623"/>
    <w:rsid w:val="00D20621"/>
    <w:rsid w:val="00DA0203"/>
    <w:rsid w:val="00EB4DA7"/>
    <w:rsid w:val="00EE3F34"/>
    <w:rsid w:val="00EE6E22"/>
    <w:rsid w:val="00FB6FC4"/>
    <w:rsid w:val="00FB7E0A"/>
  </w:rsids>
  <m:mathPr>
    <m:mathFont m:val="DejaVu Sans"/>
    <m:brkBin m:val="before"/>
    <m:brkBinSub m:val="--"/>
    <m:smallFrac m:val="off"/>
    <m:dispDef m:val="off"/>
    <m:lMargin m:val="0"/>
    <m:rMargin m:val="0"/>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strokecolor="red">
      <v:stroke endarrow="block" color="red" opacity="41288f" weight="3.5pt"/>
      <v:shadow on="t" opacity="22938f" blur="38100f" offset="0,2pt"/>
      <v:textbox inset=",7.2pt,,7.2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4"/>
        <w:szCs w:val="24"/>
        <w:lang w:val="de-DE" w:eastAsia="en-US" w:bidi="ar-SA"/>
      </w:rPr>
    </w:rPrDefault>
    <w:pPrDefault/>
  </w:docDefaults>
  <w:latentStyles w:defLockedState="0" w:defUIPriority="0" w:defSemiHidden="0" w:defUnhideWhenUsed="0" w:defQFormat="0" w:count="276"/>
  <w:style w:type="paragraph" w:default="1" w:styleId="Normal">
    <w:name w:val="Normal"/>
    <w:qFormat/>
    <w:rsid w:val="00602F0B"/>
    <w:pPr>
      <w:jc w:val="both"/>
    </w:pPr>
    <w:rPr>
      <w:rFonts w:ascii="Times New Roman" w:eastAsia="Times New Roman" w:hAnsi="Times New Roman"/>
      <w:lang w:val="en-GB" w:eastAsia="de-DE"/>
    </w:rPr>
  </w:style>
  <w:style w:type="paragraph" w:styleId="Heading1">
    <w:name w:val="heading 1"/>
    <w:basedOn w:val="Normal"/>
    <w:next w:val="Normal"/>
    <w:link w:val="Heading1Char"/>
    <w:qFormat/>
    <w:rsid w:val="00B856BB"/>
    <w:pPr>
      <w:keepNext/>
      <w:numPr>
        <w:numId w:val="3"/>
      </w:numPr>
      <w:spacing w:before="240" w:after="60"/>
      <w:outlineLvl w:val="0"/>
    </w:pPr>
    <w:rPr>
      <w:rFonts w:cs="Arial"/>
      <w:b/>
      <w:bCs/>
      <w:kern w:val="32"/>
      <w:sz w:val="28"/>
      <w:szCs w:val="32"/>
    </w:rPr>
  </w:style>
  <w:style w:type="paragraph" w:styleId="Heading2">
    <w:name w:val="heading 2"/>
    <w:basedOn w:val="Normal"/>
    <w:next w:val="Normal"/>
    <w:link w:val="Heading2Char"/>
    <w:qFormat/>
    <w:rsid w:val="0030517D"/>
    <w:pPr>
      <w:keepNext/>
      <w:numPr>
        <w:ilvl w:val="1"/>
        <w:numId w:val="3"/>
      </w:numPr>
      <w:spacing w:before="240" w:after="60"/>
      <w:outlineLvl w:val="1"/>
    </w:pPr>
    <w:rPr>
      <w:rFonts w:cs="Arial"/>
      <w:b/>
      <w:bCs/>
      <w:i/>
      <w:iCs/>
      <w:sz w:val="26"/>
      <w:szCs w:val="28"/>
    </w:rPr>
  </w:style>
  <w:style w:type="paragraph" w:styleId="Heading3">
    <w:name w:val="heading 3"/>
    <w:basedOn w:val="Normal"/>
    <w:next w:val="Normal"/>
    <w:link w:val="Heading3Char"/>
    <w:qFormat/>
    <w:rsid w:val="00B856BB"/>
    <w:pPr>
      <w:keepNext/>
      <w:numPr>
        <w:ilvl w:val="2"/>
        <w:numId w:val="3"/>
      </w:numPr>
      <w:spacing w:before="240" w:after="60"/>
      <w:outlineLvl w:val="2"/>
    </w:pPr>
    <w:rPr>
      <w:rFonts w:cs="Arial"/>
      <w:b/>
      <w:bCs/>
      <w:szCs w:val="26"/>
    </w:rPr>
  </w:style>
  <w:style w:type="paragraph" w:styleId="Heading4">
    <w:name w:val="heading 4"/>
    <w:basedOn w:val="Normal"/>
    <w:next w:val="Normal"/>
    <w:link w:val="Heading4Char"/>
    <w:uiPriority w:val="9"/>
    <w:qFormat/>
    <w:rsid w:val="00B856BB"/>
    <w:pPr>
      <w:keepNext/>
      <w:numPr>
        <w:ilvl w:val="3"/>
        <w:numId w:val="3"/>
      </w:numPr>
      <w:spacing w:before="240" w:after="60"/>
      <w:outlineLvl w:val="3"/>
    </w:pPr>
    <w:rPr>
      <w:b/>
      <w:bCs/>
      <w:szCs w:val="28"/>
    </w:rPr>
  </w:style>
  <w:style w:type="paragraph" w:styleId="Heading5">
    <w:name w:val="heading 5"/>
    <w:basedOn w:val="Normal"/>
    <w:next w:val="Normal"/>
    <w:link w:val="Heading5Char"/>
    <w:qFormat/>
    <w:rsid w:val="00B856BB"/>
    <w:pPr>
      <w:numPr>
        <w:ilvl w:val="4"/>
        <w:numId w:val="3"/>
      </w:numPr>
      <w:spacing w:before="240" w:after="60"/>
      <w:outlineLvl w:val="4"/>
    </w:pPr>
    <w:rPr>
      <w:b/>
      <w:bCs/>
      <w:iCs/>
      <w:szCs w:val="26"/>
    </w:rPr>
  </w:style>
  <w:style w:type="paragraph" w:styleId="Heading6">
    <w:name w:val="heading 6"/>
    <w:basedOn w:val="Normal"/>
    <w:next w:val="Normal"/>
    <w:link w:val="Heading6Char"/>
    <w:qFormat/>
    <w:rsid w:val="00BB4FCF"/>
    <w:pPr>
      <w:numPr>
        <w:ilvl w:val="5"/>
        <w:numId w:val="3"/>
      </w:numPr>
      <w:spacing w:before="240" w:after="60"/>
      <w:outlineLvl w:val="5"/>
    </w:pPr>
    <w:rPr>
      <w:rFonts w:ascii="Cambria" w:hAnsi="Cambria"/>
      <w:b/>
      <w:bCs/>
      <w:sz w:val="22"/>
      <w:szCs w:val="22"/>
    </w:rPr>
  </w:style>
  <w:style w:type="paragraph" w:styleId="Heading7">
    <w:name w:val="heading 7"/>
    <w:basedOn w:val="Normal"/>
    <w:next w:val="Normal"/>
    <w:link w:val="Heading7Char"/>
    <w:qFormat/>
    <w:rsid w:val="00BB4FCF"/>
    <w:pPr>
      <w:numPr>
        <w:ilvl w:val="6"/>
        <w:numId w:val="3"/>
      </w:numPr>
      <w:spacing w:before="240" w:after="60"/>
      <w:outlineLvl w:val="6"/>
    </w:pPr>
    <w:rPr>
      <w:rFonts w:ascii="Cambria" w:hAnsi="Cambria"/>
    </w:rPr>
  </w:style>
  <w:style w:type="paragraph" w:styleId="Heading8">
    <w:name w:val="heading 8"/>
    <w:basedOn w:val="Normal"/>
    <w:next w:val="Normal"/>
    <w:link w:val="Heading8Char"/>
    <w:qFormat/>
    <w:rsid w:val="00BB4FCF"/>
    <w:pPr>
      <w:numPr>
        <w:ilvl w:val="7"/>
        <w:numId w:val="3"/>
      </w:numPr>
      <w:spacing w:before="240" w:after="60"/>
      <w:outlineLvl w:val="7"/>
    </w:pPr>
    <w:rPr>
      <w:rFonts w:ascii="Cambria" w:hAnsi="Cambria"/>
      <w:i/>
      <w:iCs/>
    </w:rPr>
  </w:style>
  <w:style w:type="paragraph" w:styleId="Heading9">
    <w:name w:val="heading 9"/>
    <w:basedOn w:val="Normal"/>
    <w:next w:val="Normal"/>
    <w:link w:val="Heading9Char"/>
    <w:qFormat/>
    <w:rsid w:val="00BB4FCF"/>
    <w:pPr>
      <w:numPr>
        <w:ilvl w:val="8"/>
        <w:numId w:val="3"/>
      </w:numPr>
      <w:spacing w:before="240" w:after="60"/>
      <w:outlineLvl w:val="8"/>
    </w:pPr>
    <w:rPr>
      <w:rFonts w:ascii="Calibri" w:hAnsi="Calibri"/>
      <w:sz w:val="22"/>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rsid w:val="00B856BB"/>
    <w:rPr>
      <w:rFonts w:ascii="Times New Roman" w:eastAsia="Times New Roman" w:hAnsi="Times New Roman" w:cs="Arial"/>
      <w:b/>
      <w:bCs/>
      <w:kern w:val="32"/>
      <w:sz w:val="28"/>
      <w:szCs w:val="32"/>
      <w:lang w:val="en-GB" w:eastAsia="de-DE"/>
    </w:rPr>
  </w:style>
  <w:style w:type="character" w:customStyle="1" w:styleId="Heading2Char">
    <w:name w:val="Heading 2 Char"/>
    <w:basedOn w:val="DefaultParagraphFont"/>
    <w:link w:val="Heading2"/>
    <w:rsid w:val="0030517D"/>
    <w:rPr>
      <w:rFonts w:ascii="Times New Roman" w:eastAsia="Times New Roman" w:hAnsi="Times New Roman" w:cs="Arial"/>
      <w:b/>
      <w:bCs/>
      <w:i/>
      <w:iCs/>
      <w:sz w:val="26"/>
      <w:szCs w:val="28"/>
      <w:lang w:val="en-GB" w:eastAsia="de-DE"/>
    </w:rPr>
  </w:style>
  <w:style w:type="character" w:customStyle="1" w:styleId="Heading3Char">
    <w:name w:val="Heading 3 Char"/>
    <w:basedOn w:val="DefaultParagraphFont"/>
    <w:link w:val="Heading3"/>
    <w:rsid w:val="00B856BB"/>
    <w:rPr>
      <w:rFonts w:ascii="Times New Roman" w:eastAsia="Times New Roman" w:hAnsi="Times New Roman" w:cs="Arial"/>
      <w:b/>
      <w:bCs/>
      <w:sz w:val="24"/>
      <w:szCs w:val="26"/>
      <w:lang w:val="en-GB" w:eastAsia="de-DE"/>
    </w:rPr>
  </w:style>
  <w:style w:type="paragraph" w:styleId="Caption">
    <w:name w:val="caption"/>
    <w:basedOn w:val="Normal"/>
    <w:next w:val="Normal"/>
    <w:uiPriority w:val="35"/>
    <w:qFormat/>
    <w:rsid w:val="00206E15"/>
    <w:pPr>
      <w:spacing w:after="200"/>
    </w:pPr>
    <w:rPr>
      <w:b/>
      <w:bCs/>
      <w:sz w:val="20"/>
      <w:szCs w:val="18"/>
    </w:rPr>
  </w:style>
  <w:style w:type="character" w:customStyle="1" w:styleId="Heading4Char">
    <w:name w:val="Heading 4 Char"/>
    <w:basedOn w:val="DefaultParagraphFont"/>
    <w:link w:val="Heading4"/>
    <w:uiPriority w:val="9"/>
    <w:rsid w:val="00B856BB"/>
    <w:rPr>
      <w:rFonts w:ascii="Times New Roman" w:eastAsia="Times New Roman" w:hAnsi="Times New Roman"/>
      <w:b/>
      <w:bCs/>
      <w:sz w:val="24"/>
      <w:szCs w:val="28"/>
      <w:lang w:val="en-GB" w:eastAsia="de-DE"/>
    </w:rPr>
  </w:style>
  <w:style w:type="character" w:styleId="Hyperlink">
    <w:name w:val="Hyperlink"/>
    <w:basedOn w:val="DefaultParagraphFont"/>
    <w:rsid w:val="00BB301F"/>
    <w:rPr>
      <w:color w:val="0000FF"/>
      <w:u w:val="single"/>
    </w:rPr>
  </w:style>
  <w:style w:type="character" w:styleId="FollowedHyperlink">
    <w:name w:val="FollowedHyperlink"/>
    <w:basedOn w:val="DefaultParagraphFont"/>
    <w:uiPriority w:val="99"/>
    <w:semiHidden/>
    <w:unhideWhenUsed/>
    <w:rsid w:val="00BB301F"/>
    <w:rPr>
      <w:color w:val="800080"/>
      <w:u w:val="single"/>
    </w:rPr>
  </w:style>
  <w:style w:type="paragraph" w:styleId="NormalWeb">
    <w:name w:val="Normal (Web)"/>
    <w:basedOn w:val="Normal"/>
    <w:uiPriority w:val="99"/>
    <w:rsid w:val="006B59B5"/>
    <w:pPr>
      <w:spacing w:beforeLines="1" w:afterLines="1"/>
    </w:pPr>
    <w:rPr>
      <w:rFonts w:ascii="Times" w:eastAsia="Cambria" w:hAnsi="Times"/>
      <w:sz w:val="20"/>
      <w:szCs w:val="20"/>
      <w:lang w:eastAsia="en-US"/>
    </w:rPr>
  </w:style>
  <w:style w:type="character" w:styleId="CommentReference">
    <w:name w:val="annotation reference"/>
    <w:basedOn w:val="DefaultParagraphFont"/>
    <w:uiPriority w:val="99"/>
    <w:semiHidden/>
    <w:unhideWhenUsed/>
    <w:rsid w:val="007D66C0"/>
    <w:rPr>
      <w:sz w:val="18"/>
      <w:szCs w:val="18"/>
    </w:rPr>
  </w:style>
  <w:style w:type="paragraph" w:styleId="CommentText">
    <w:name w:val="annotation text"/>
    <w:basedOn w:val="Normal"/>
    <w:link w:val="CommentTextChar"/>
    <w:uiPriority w:val="99"/>
    <w:semiHidden/>
    <w:unhideWhenUsed/>
    <w:rsid w:val="007D66C0"/>
    <w:pPr>
      <w:widowControl w:val="0"/>
      <w:suppressAutoHyphens/>
    </w:pPr>
    <w:rPr>
      <w:rFonts w:ascii="Liberation Serif" w:eastAsia="DejaVu Sans" w:hAnsi="Liberation Serif"/>
      <w:kern w:val="1"/>
      <w:lang w:val="en-US" w:eastAsia="en-US"/>
    </w:rPr>
  </w:style>
  <w:style w:type="character" w:customStyle="1" w:styleId="CommentTextChar">
    <w:name w:val="Comment Text Char"/>
    <w:basedOn w:val="DefaultParagraphFont"/>
    <w:link w:val="CommentText"/>
    <w:uiPriority w:val="99"/>
    <w:semiHidden/>
    <w:rsid w:val="007D66C0"/>
    <w:rPr>
      <w:rFonts w:ascii="Liberation Serif" w:eastAsia="DejaVu Sans" w:hAnsi="Liberation Serif"/>
      <w:kern w:val="1"/>
      <w:sz w:val="24"/>
      <w:szCs w:val="24"/>
      <w:lang w:val="en-US"/>
    </w:rPr>
  </w:style>
  <w:style w:type="paragraph" w:styleId="BalloonText">
    <w:name w:val="Balloon Text"/>
    <w:basedOn w:val="Normal"/>
    <w:link w:val="BalloonTextChar"/>
    <w:uiPriority w:val="99"/>
    <w:semiHidden/>
    <w:unhideWhenUsed/>
    <w:rsid w:val="007D66C0"/>
    <w:rPr>
      <w:rFonts w:ascii="Lucida Grande" w:hAnsi="Lucida Grande"/>
      <w:sz w:val="18"/>
      <w:szCs w:val="18"/>
    </w:rPr>
  </w:style>
  <w:style w:type="character" w:customStyle="1" w:styleId="BalloonTextChar">
    <w:name w:val="Balloon Text Char"/>
    <w:basedOn w:val="DefaultParagraphFont"/>
    <w:link w:val="BalloonText"/>
    <w:uiPriority w:val="99"/>
    <w:semiHidden/>
    <w:rsid w:val="007D66C0"/>
    <w:rPr>
      <w:rFonts w:ascii="Lucida Grande" w:eastAsia="Times New Roman" w:hAnsi="Lucida Grande"/>
      <w:sz w:val="18"/>
      <w:szCs w:val="18"/>
      <w:lang w:val="en-GB" w:eastAsia="de-DE"/>
    </w:rPr>
  </w:style>
  <w:style w:type="paragraph" w:styleId="ListParagraph">
    <w:name w:val="List Paragraph"/>
    <w:basedOn w:val="Normal"/>
    <w:uiPriority w:val="34"/>
    <w:qFormat/>
    <w:rsid w:val="0040026B"/>
    <w:pPr>
      <w:ind w:left="720"/>
      <w:contextualSpacing/>
    </w:pPr>
    <w:rPr>
      <w:rFonts w:ascii="Cambria" w:eastAsia="Cambria" w:hAnsi="Cambria"/>
      <w:lang w:val="de-DE" w:eastAsia="en-US"/>
    </w:rPr>
  </w:style>
  <w:style w:type="character" w:customStyle="1" w:styleId="Heading5Char">
    <w:name w:val="Heading 5 Char"/>
    <w:basedOn w:val="DefaultParagraphFont"/>
    <w:link w:val="Heading5"/>
    <w:rsid w:val="00B856BB"/>
    <w:rPr>
      <w:rFonts w:ascii="Times New Roman" w:eastAsia="Times New Roman" w:hAnsi="Times New Roman"/>
      <w:b/>
      <w:bCs/>
      <w:iCs/>
      <w:sz w:val="24"/>
      <w:szCs w:val="26"/>
      <w:lang w:val="en-GB" w:eastAsia="de-DE"/>
    </w:rPr>
  </w:style>
  <w:style w:type="character" w:customStyle="1" w:styleId="Heading6Char">
    <w:name w:val="Heading 6 Char"/>
    <w:basedOn w:val="DefaultParagraphFont"/>
    <w:link w:val="Heading6"/>
    <w:rsid w:val="00BB4FCF"/>
    <w:rPr>
      <w:rFonts w:ascii="Cambria" w:eastAsia="Times New Roman" w:hAnsi="Cambria" w:cs="Times New Roman"/>
      <w:b/>
      <w:bCs/>
      <w:sz w:val="22"/>
      <w:szCs w:val="22"/>
      <w:lang w:val="en-GB" w:eastAsia="de-DE"/>
    </w:rPr>
  </w:style>
  <w:style w:type="character" w:customStyle="1" w:styleId="Heading7Char">
    <w:name w:val="Heading 7 Char"/>
    <w:basedOn w:val="DefaultParagraphFont"/>
    <w:link w:val="Heading7"/>
    <w:rsid w:val="00BB4FCF"/>
    <w:rPr>
      <w:rFonts w:ascii="Cambria" w:eastAsia="Times New Roman" w:hAnsi="Cambria" w:cs="Times New Roman"/>
      <w:sz w:val="24"/>
      <w:szCs w:val="24"/>
      <w:lang w:val="en-GB" w:eastAsia="de-DE"/>
    </w:rPr>
  </w:style>
  <w:style w:type="character" w:customStyle="1" w:styleId="Heading8Char">
    <w:name w:val="Heading 8 Char"/>
    <w:basedOn w:val="DefaultParagraphFont"/>
    <w:link w:val="Heading8"/>
    <w:rsid w:val="00BB4FCF"/>
    <w:rPr>
      <w:rFonts w:ascii="Cambria" w:eastAsia="Times New Roman" w:hAnsi="Cambria" w:cs="Times New Roman"/>
      <w:i/>
      <w:iCs/>
      <w:sz w:val="24"/>
      <w:szCs w:val="24"/>
      <w:lang w:val="en-GB" w:eastAsia="de-DE"/>
    </w:rPr>
  </w:style>
  <w:style w:type="character" w:customStyle="1" w:styleId="Heading9Char">
    <w:name w:val="Heading 9 Char"/>
    <w:basedOn w:val="DefaultParagraphFont"/>
    <w:link w:val="Heading9"/>
    <w:rsid w:val="00BB4FCF"/>
    <w:rPr>
      <w:rFonts w:ascii="Calibri" w:eastAsia="Times New Roman" w:hAnsi="Calibri" w:cs="Times New Roman"/>
      <w:sz w:val="22"/>
      <w:szCs w:val="22"/>
      <w:lang w:val="en-GB" w:eastAsia="de-DE"/>
    </w:rPr>
  </w:style>
  <w:style w:type="table" w:styleId="TableGrid">
    <w:name w:val="Table Grid"/>
    <w:basedOn w:val="TableNormal"/>
    <w:uiPriority w:val="1"/>
    <w:rsid w:val="00C1142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rsid w:val="00A44683"/>
    <w:pPr>
      <w:widowControl/>
      <w:suppressAutoHyphens w:val="0"/>
    </w:pPr>
    <w:rPr>
      <w:rFonts w:ascii="Times New Roman" w:eastAsia="Times New Roman" w:hAnsi="Times New Roman"/>
      <w:b/>
      <w:bCs/>
      <w:kern w:val="0"/>
      <w:sz w:val="20"/>
      <w:szCs w:val="20"/>
      <w:lang w:val="en-GB" w:eastAsia="de-DE"/>
    </w:rPr>
  </w:style>
  <w:style w:type="character" w:customStyle="1" w:styleId="CommentSubjectChar">
    <w:name w:val="Comment Subject Char"/>
    <w:basedOn w:val="CommentTextChar"/>
    <w:link w:val="CommentSubject"/>
    <w:rsid w:val="00A44683"/>
    <w:rPr>
      <w:rFonts w:ascii="Times New Roman" w:eastAsia="Times New Roman" w:hAnsi="Times New Roman"/>
      <w:b/>
      <w:bCs/>
      <w:lang w:val="en-GB" w:eastAsia="de-DE"/>
    </w:rPr>
  </w:style>
  <w:style w:type="paragraph" w:styleId="TOC1">
    <w:name w:val="toc 1"/>
    <w:basedOn w:val="Normal"/>
    <w:next w:val="Normal"/>
    <w:autoRedefine/>
    <w:uiPriority w:val="39"/>
    <w:rsid w:val="00CE0677"/>
    <w:pPr>
      <w:tabs>
        <w:tab w:val="left" w:pos="370"/>
        <w:tab w:val="right" w:leader="dot" w:pos="8630"/>
      </w:tabs>
      <w:spacing w:before="120"/>
      <w:pPrChange w:id="0" w:author="Marc Lohse" w:date="2010-03-09T10:05:00Z">
        <w:pPr>
          <w:spacing w:before="120"/>
        </w:pPr>
      </w:pPrChange>
    </w:pPr>
    <w:rPr>
      <w:rFonts w:asciiTheme="minorHAnsi" w:hAnsiTheme="minorHAnsi"/>
      <w:b/>
      <w:caps/>
      <w:sz w:val="22"/>
      <w:szCs w:val="22"/>
      <w:rPrChange w:id="0" w:author="Marc Lohse" w:date="2010-03-09T10:05:00Z">
        <w:rPr>
          <w:rFonts w:asciiTheme="minorHAnsi" w:hAnsiTheme="minorHAnsi"/>
          <w:b/>
          <w:caps/>
          <w:sz w:val="22"/>
          <w:szCs w:val="22"/>
          <w:lang w:val="en-GB" w:eastAsia="de-DE" w:bidi="ar-SA"/>
        </w:rPr>
      </w:rPrChange>
    </w:rPr>
  </w:style>
  <w:style w:type="paragraph" w:styleId="TOC2">
    <w:name w:val="toc 2"/>
    <w:basedOn w:val="Normal"/>
    <w:next w:val="Normal"/>
    <w:autoRedefine/>
    <w:uiPriority w:val="39"/>
    <w:rsid w:val="008F11B8"/>
    <w:pPr>
      <w:ind w:left="240"/>
      <w:jc w:val="left"/>
    </w:pPr>
    <w:rPr>
      <w:rFonts w:asciiTheme="minorHAnsi" w:hAnsiTheme="minorHAnsi"/>
      <w:smallCaps/>
      <w:sz w:val="22"/>
      <w:szCs w:val="22"/>
    </w:rPr>
  </w:style>
  <w:style w:type="paragraph" w:styleId="TOC3">
    <w:name w:val="toc 3"/>
    <w:basedOn w:val="Normal"/>
    <w:next w:val="Normal"/>
    <w:autoRedefine/>
    <w:uiPriority w:val="39"/>
    <w:rsid w:val="008F11B8"/>
    <w:pPr>
      <w:ind w:left="480"/>
      <w:jc w:val="left"/>
    </w:pPr>
    <w:rPr>
      <w:rFonts w:asciiTheme="minorHAnsi" w:hAnsiTheme="minorHAnsi"/>
      <w:i/>
      <w:sz w:val="22"/>
      <w:szCs w:val="22"/>
    </w:rPr>
  </w:style>
  <w:style w:type="paragraph" w:styleId="TOC4">
    <w:name w:val="toc 4"/>
    <w:basedOn w:val="Normal"/>
    <w:next w:val="Normal"/>
    <w:autoRedefine/>
    <w:uiPriority w:val="39"/>
    <w:rsid w:val="008F11B8"/>
    <w:pPr>
      <w:ind w:left="720"/>
      <w:jc w:val="left"/>
    </w:pPr>
    <w:rPr>
      <w:rFonts w:asciiTheme="minorHAnsi" w:hAnsiTheme="minorHAnsi"/>
      <w:sz w:val="18"/>
      <w:szCs w:val="18"/>
    </w:rPr>
  </w:style>
  <w:style w:type="paragraph" w:styleId="TOC5">
    <w:name w:val="toc 5"/>
    <w:basedOn w:val="Normal"/>
    <w:next w:val="Normal"/>
    <w:autoRedefine/>
    <w:uiPriority w:val="39"/>
    <w:rsid w:val="008F11B8"/>
    <w:pPr>
      <w:ind w:left="960"/>
      <w:jc w:val="left"/>
    </w:pPr>
    <w:rPr>
      <w:rFonts w:asciiTheme="minorHAnsi" w:hAnsiTheme="minorHAnsi"/>
      <w:sz w:val="18"/>
      <w:szCs w:val="18"/>
    </w:rPr>
  </w:style>
  <w:style w:type="paragraph" w:styleId="TOC6">
    <w:name w:val="toc 6"/>
    <w:basedOn w:val="Normal"/>
    <w:next w:val="Normal"/>
    <w:autoRedefine/>
    <w:uiPriority w:val="39"/>
    <w:rsid w:val="008F11B8"/>
    <w:pPr>
      <w:ind w:left="1200"/>
      <w:jc w:val="left"/>
    </w:pPr>
    <w:rPr>
      <w:rFonts w:asciiTheme="minorHAnsi" w:hAnsiTheme="minorHAnsi"/>
      <w:sz w:val="18"/>
      <w:szCs w:val="18"/>
    </w:rPr>
  </w:style>
  <w:style w:type="paragraph" w:styleId="TOC7">
    <w:name w:val="toc 7"/>
    <w:basedOn w:val="Normal"/>
    <w:next w:val="Normal"/>
    <w:autoRedefine/>
    <w:uiPriority w:val="39"/>
    <w:rsid w:val="008F11B8"/>
    <w:pPr>
      <w:ind w:left="1440"/>
      <w:jc w:val="left"/>
    </w:pPr>
    <w:rPr>
      <w:rFonts w:asciiTheme="minorHAnsi" w:hAnsiTheme="minorHAnsi"/>
      <w:sz w:val="18"/>
      <w:szCs w:val="18"/>
    </w:rPr>
  </w:style>
  <w:style w:type="paragraph" w:styleId="TOC8">
    <w:name w:val="toc 8"/>
    <w:basedOn w:val="Normal"/>
    <w:next w:val="Normal"/>
    <w:autoRedefine/>
    <w:uiPriority w:val="39"/>
    <w:rsid w:val="008F11B8"/>
    <w:pPr>
      <w:ind w:left="1680"/>
      <w:jc w:val="left"/>
    </w:pPr>
    <w:rPr>
      <w:rFonts w:asciiTheme="minorHAnsi" w:hAnsiTheme="minorHAnsi"/>
      <w:sz w:val="18"/>
      <w:szCs w:val="18"/>
    </w:rPr>
  </w:style>
  <w:style w:type="paragraph" w:styleId="TOC9">
    <w:name w:val="toc 9"/>
    <w:basedOn w:val="Normal"/>
    <w:next w:val="Normal"/>
    <w:autoRedefine/>
    <w:uiPriority w:val="39"/>
    <w:rsid w:val="008F11B8"/>
    <w:pPr>
      <w:ind w:left="1920"/>
      <w:jc w:val="left"/>
    </w:pPr>
    <w:rPr>
      <w:rFonts w:asciiTheme="minorHAnsi" w:hAnsiTheme="minorHAnsi"/>
      <w:sz w:val="18"/>
      <w:szCs w:val="18"/>
    </w:rPr>
  </w:style>
  <w:style w:type="paragraph" w:styleId="TOCHeading">
    <w:name w:val="TOC Heading"/>
    <w:basedOn w:val="Heading1"/>
    <w:next w:val="Normal"/>
    <w:uiPriority w:val="39"/>
    <w:unhideWhenUsed/>
    <w:qFormat/>
    <w:rsid w:val="005F1ADC"/>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Cs w:val="28"/>
      <w:lang w:val="en-US" w:eastAsia="en-US"/>
    </w:rPr>
  </w:style>
  <w:style w:type="paragraph" w:styleId="Header">
    <w:name w:val="header"/>
    <w:basedOn w:val="Normal"/>
    <w:link w:val="HeaderChar"/>
    <w:uiPriority w:val="99"/>
    <w:rsid w:val="00EE3F34"/>
    <w:pPr>
      <w:tabs>
        <w:tab w:val="center" w:pos="4153"/>
        <w:tab w:val="right" w:pos="8306"/>
      </w:tabs>
    </w:pPr>
  </w:style>
  <w:style w:type="character" w:customStyle="1" w:styleId="HeaderChar">
    <w:name w:val="Header Char"/>
    <w:basedOn w:val="DefaultParagraphFont"/>
    <w:link w:val="Header"/>
    <w:uiPriority w:val="99"/>
    <w:rsid w:val="00EE3F34"/>
    <w:rPr>
      <w:rFonts w:ascii="Times New Roman" w:eastAsia="Times New Roman" w:hAnsi="Times New Roman"/>
      <w:sz w:val="24"/>
      <w:szCs w:val="24"/>
      <w:lang w:val="en-GB" w:eastAsia="de-DE"/>
    </w:rPr>
  </w:style>
  <w:style w:type="paragraph" w:styleId="Footer">
    <w:name w:val="footer"/>
    <w:basedOn w:val="Normal"/>
    <w:link w:val="FooterChar"/>
    <w:rsid w:val="00EE3F34"/>
    <w:pPr>
      <w:tabs>
        <w:tab w:val="center" w:pos="4153"/>
        <w:tab w:val="right" w:pos="8306"/>
      </w:tabs>
    </w:pPr>
  </w:style>
  <w:style w:type="character" w:customStyle="1" w:styleId="FooterChar">
    <w:name w:val="Footer Char"/>
    <w:basedOn w:val="DefaultParagraphFont"/>
    <w:link w:val="Footer"/>
    <w:rsid w:val="00EE3F34"/>
    <w:rPr>
      <w:rFonts w:ascii="Times New Roman" w:eastAsia="Times New Roman" w:hAnsi="Times New Roman"/>
      <w:sz w:val="24"/>
      <w:szCs w:val="24"/>
      <w:lang w:val="en-GB" w:eastAsia="de-DE"/>
    </w:rPr>
  </w:style>
  <w:style w:type="paragraph" w:styleId="NoSpacing">
    <w:name w:val="No Spacing"/>
    <w:link w:val="NoSpacingChar"/>
    <w:qFormat/>
    <w:rsid w:val="00EE3F34"/>
    <w:rPr>
      <w:rFonts w:ascii="PMingLiU" w:eastAsiaTheme="minorEastAsia" w:hAnsi="PMingLiU" w:cstheme="minorBidi"/>
      <w:sz w:val="22"/>
      <w:szCs w:val="22"/>
      <w:lang w:val="en-US"/>
    </w:rPr>
  </w:style>
  <w:style w:type="character" w:customStyle="1" w:styleId="NoSpacingChar">
    <w:name w:val="No Spacing Char"/>
    <w:basedOn w:val="DefaultParagraphFont"/>
    <w:link w:val="NoSpacing"/>
    <w:rsid w:val="00EE3F34"/>
    <w:rPr>
      <w:rFonts w:ascii="PMingLiU" w:eastAsiaTheme="minorEastAsia" w:hAnsi="PMingLiU" w:cstheme="minorBidi"/>
      <w:sz w:val="22"/>
      <w:szCs w:val="22"/>
      <w:lang w:val="en-US"/>
    </w:rPr>
  </w:style>
  <w:style w:type="table" w:styleId="LightShading-Accent1">
    <w:name w:val="Light Shading Accent 1"/>
    <w:basedOn w:val="TableNormal"/>
    <w:uiPriority w:val="60"/>
    <w:rsid w:val="001322D2"/>
    <w:rPr>
      <w:rFonts w:asciiTheme="minorHAnsi" w:eastAsiaTheme="minorEastAsia" w:hAnsiTheme="minorHAnsi" w:cstheme="minorBidi"/>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1015812419">
      <w:bodyDiv w:val="1"/>
      <w:marLeft w:val="0"/>
      <w:marRight w:val="0"/>
      <w:marTop w:val="0"/>
      <w:marBottom w:val="0"/>
      <w:divBdr>
        <w:top w:val="none" w:sz="0" w:space="0" w:color="auto"/>
        <w:left w:val="none" w:sz="0" w:space="0" w:color="auto"/>
        <w:bottom w:val="none" w:sz="0" w:space="0" w:color="auto"/>
        <w:right w:val="none" w:sz="0" w:space="0" w:color="auto"/>
      </w:divBdr>
    </w:div>
    <w:div w:id="1548640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tiff"/><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oleObject" Target="embeddings/Microsoft_Equation11.bin"/><Relationship Id="rId64" Type="http://schemas.openxmlformats.org/officeDocument/2006/relationships/image" Target="media/image47.png"/><Relationship Id="rId65" Type="http://schemas.openxmlformats.org/officeDocument/2006/relationships/image" Target="media/image48.pict"/><Relationship Id="rId66" Type="http://schemas.openxmlformats.org/officeDocument/2006/relationships/oleObject" Target="embeddings/Microsoft_Equation12.bin"/><Relationship Id="rId67" Type="http://schemas.openxmlformats.org/officeDocument/2006/relationships/image" Target="media/image49.png"/><Relationship Id="rId68" Type="http://schemas.openxmlformats.org/officeDocument/2006/relationships/image" Target="media/image50.pict"/><Relationship Id="rId69" Type="http://schemas.openxmlformats.org/officeDocument/2006/relationships/oleObject" Target="embeddings/Microsoft_Equation13.bin"/><Relationship Id="rId50" Type="http://schemas.openxmlformats.org/officeDocument/2006/relationships/image" Target="media/image38.pict"/><Relationship Id="rId51" Type="http://schemas.openxmlformats.org/officeDocument/2006/relationships/oleObject" Target="embeddings/Microsoft_Equation7.bin"/><Relationship Id="rId52" Type="http://schemas.openxmlformats.org/officeDocument/2006/relationships/image" Target="media/image39.png"/><Relationship Id="rId53" Type="http://schemas.openxmlformats.org/officeDocument/2006/relationships/image" Target="media/image40.pict"/><Relationship Id="rId54" Type="http://schemas.openxmlformats.org/officeDocument/2006/relationships/oleObject" Target="embeddings/Microsoft_Equation8.bin"/><Relationship Id="rId55" Type="http://schemas.openxmlformats.org/officeDocument/2006/relationships/image" Target="media/image41.png"/><Relationship Id="rId56" Type="http://schemas.openxmlformats.org/officeDocument/2006/relationships/image" Target="media/image42.pict"/><Relationship Id="rId57" Type="http://schemas.openxmlformats.org/officeDocument/2006/relationships/oleObject" Target="embeddings/Microsoft_Equation9.bin"/><Relationship Id="rId58" Type="http://schemas.openxmlformats.org/officeDocument/2006/relationships/image" Target="media/image43.png"/><Relationship Id="rId59" Type="http://schemas.openxmlformats.org/officeDocument/2006/relationships/image" Target="media/image44.pict"/><Relationship Id="rId40" Type="http://schemas.openxmlformats.org/officeDocument/2006/relationships/image" Target="media/image31.png"/><Relationship Id="rId41" Type="http://schemas.openxmlformats.org/officeDocument/2006/relationships/image" Target="media/image32.pict"/><Relationship Id="rId42" Type="http://schemas.openxmlformats.org/officeDocument/2006/relationships/oleObject" Target="embeddings/Microsoft_Equation4.bin"/><Relationship Id="rId43" Type="http://schemas.openxmlformats.org/officeDocument/2006/relationships/image" Target="media/image33.png"/><Relationship Id="rId44" Type="http://schemas.openxmlformats.org/officeDocument/2006/relationships/image" Target="media/image34.pict"/><Relationship Id="rId45" Type="http://schemas.openxmlformats.org/officeDocument/2006/relationships/oleObject" Target="embeddings/Microsoft_Equation5.bin"/><Relationship Id="rId46" Type="http://schemas.openxmlformats.org/officeDocument/2006/relationships/image" Target="media/image35.png"/><Relationship Id="rId47" Type="http://schemas.openxmlformats.org/officeDocument/2006/relationships/image" Target="media/image36.pict"/><Relationship Id="rId48" Type="http://schemas.openxmlformats.org/officeDocument/2006/relationships/oleObject" Target="embeddings/Microsoft_Equation6.bin"/><Relationship Id="rId49" Type="http://schemas.openxmlformats.org/officeDocument/2006/relationships/image" Target="media/image3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ict"/><Relationship Id="rId33" Type="http://schemas.openxmlformats.org/officeDocument/2006/relationships/oleObject" Target="embeddings/Microsoft_Equation1.bin"/><Relationship Id="rId34" Type="http://schemas.openxmlformats.org/officeDocument/2006/relationships/image" Target="media/image27.png"/><Relationship Id="rId35" Type="http://schemas.openxmlformats.org/officeDocument/2006/relationships/image" Target="media/image28.pict"/><Relationship Id="rId36" Type="http://schemas.openxmlformats.org/officeDocument/2006/relationships/oleObject" Target="embeddings/Microsoft_Equation2.bin"/><Relationship Id="rId37" Type="http://schemas.openxmlformats.org/officeDocument/2006/relationships/image" Target="media/image29.png"/><Relationship Id="rId38" Type="http://schemas.openxmlformats.org/officeDocument/2006/relationships/image" Target="media/image30.pict"/><Relationship Id="rId39" Type="http://schemas.openxmlformats.org/officeDocument/2006/relationships/oleObject" Target="embeddings/Microsoft_Equation3.bin"/><Relationship Id="rId80" Type="http://schemas.openxmlformats.org/officeDocument/2006/relationships/image" Target="media/image58.pict"/><Relationship Id="rId81" Type="http://schemas.openxmlformats.org/officeDocument/2006/relationships/oleObject" Target="embeddings/Microsoft_Equation17.bin"/><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1.png"/><Relationship Id="rId71" Type="http://schemas.openxmlformats.org/officeDocument/2006/relationships/image" Target="media/image52.pict"/><Relationship Id="rId72" Type="http://schemas.openxmlformats.org/officeDocument/2006/relationships/oleObject" Target="embeddings/Microsoft_Equation14.bin"/><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hyperlink" Target="http://plmimagegallery.bmbolstad.com/" TargetMode="External"/><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image" Target="media/image53.png"/><Relationship Id="rId74" Type="http://schemas.openxmlformats.org/officeDocument/2006/relationships/image" Target="media/image54.pict"/><Relationship Id="rId75" Type="http://schemas.openxmlformats.org/officeDocument/2006/relationships/oleObject" Target="embeddings/Microsoft_Equation15.bin"/><Relationship Id="rId76" Type="http://schemas.openxmlformats.org/officeDocument/2006/relationships/image" Target="media/image55.png"/><Relationship Id="rId77" Type="http://schemas.openxmlformats.org/officeDocument/2006/relationships/image" Target="media/image56.pict"/><Relationship Id="rId78" Type="http://schemas.openxmlformats.org/officeDocument/2006/relationships/oleObject" Target="embeddings/Microsoft_Equation16.bin"/><Relationship Id="rId79" Type="http://schemas.openxmlformats.org/officeDocument/2006/relationships/image" Target="media/image57.png"/><Relationship Id="rId60" Type="http://schemas.openxmlformats.org/officeDocument/2006/relationships/oleObject" Target="embeddings/Microsoft_Equation10.bin"/><Relationship Id="rId61" Type="http://schemas.openxmlformats.org/officeDocument/2006/relationships/image" Target="media/image45.png"/><Relationship Id="rId62" Type="http://schemas.openxmlformats.org/officeDocument/2006/relationships/image" Target="media/image46.pict"/><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172</TotalTime>
  <Pages>35</Pages>
  <Words>9987</Words>
  <Characters>56928</Characters>
  <Application>Microsoft Macintosh Word</Application>
  <DocSecurity>0</DocSecurity>
  <Lines>474</Lines>
  <Paragraphs>113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Robin Users’ Manual</vt:lpstr>
      <vt:lpstr>Introduction</vt:lpstr>
      <vt:lpstr>    In brief: What can Robin do for you?</vt:lpstr>
      <vt:lpstr>Preconditions and Glossary</vt:lpstr>
      <vt:lpstr>    Commonly used Terms</vt:lpstr>
      <vt:lpstr>    Affymetrix Files</vt:lpstr>
      <vt:lpstr>    Other single channel and two color data files</vt:lpstr>
      <vt:lpstr>    Assumptions</vt:lpstr>
      <vt:lpstr>Walkthroughs</vt:lpstr>
      <vt:lpstr>    Using Robin to analyze Affymetrix microarray data</vt:lpstr>
      <vt:lpstr>        Quality Control</vt:lpstr>
      <vt:lpstr>        Experiment design and statistical analysis</vt:lpstr>
      <vt:lpstr>    Analysing two-colour microarray data</vt:lpstr>
      <vt:lpstr>    Analysis of generic single channel arrays (e.g. Agilent)</vt:lpstr>
      <vt:lpstr>Chip quality assessment</vt:lpstr>
      <vt:lpstr>    Affymetrix chip quality checks</vt:lpstr>
      <vt:lpstr>        Analysis of signal intensity distribution</vt:lpstr>
      <vt:lpstr>        MA plots</vt:lpstr>
      <vt:lpstr>        False color images of probe level model weights</vt:lpstr>
      <vt:lpstr>        Normalized unscaled standard error and relative logarithmic expression</vt:lpstr>
      <vt:lpstr>        RNA degradation</vt:lpstr>
      <vt:lpstr>        Scatterplots</vt:lpstr>
      <vt:lpstr>        Principal component analysis and hierarchical clustering</vt:lpstr>
      <vt:lpstr>    Two color microarray quality checks</vt:lpstr>
      <vt:lpstr>        Image plots of two-colourcolor background intensities and unnormalized M values</vt:lpstr>
      <vt:lpstr>        Overview of two color signal intensity distribution</vt:lpstr>
      <vt:lpstr>    Data normalization</vt:lpstr>
      <vt:lpstr>        Single channel microarray normalization</vt:lpstr>
      <vt:lpstr>    Analysis of differential gene expression</vt:lpstr>
      <vt:lpstr>Output</vt:lpstr>
    </vt:vector>
  </TitlesOfParts>
  <Company>MPI</Company>
  <LinksUpToDate>false</LinksUpToDate>
  <CharactersWithSpaces>69911</CharactersWithSpaces>
  <SharedDoc>false</SharedDoc>
  <HLinks>
    <vt:vector size="60" baseType="variant">
      <vt:variant>
        <vt:i4>5832743</vt:i4>
      </vt:variant>
      <vt:variant>
        <vt:i4>111</vt:i4>
      </vt:variant>
      <vt:variant>
        <vt:i4>0</vt:i4>
      </vt:variant>
      <vt:variant>
        <vt:i4>5</vt:i4>
      </vt:variant>
      <vt:variant>
        <vt:lpwstr>http://plmimagegallery.bmbolstad.com/</vt:lpwstr>
      </vt:variant>
      <vt:variant>
        <vt:lpwstr/>
      </vt:variant>
      <vt:variant>
        <vt:i4>1638459</vt:i4>
      </vt:variant>
      <vt:variant>
        <vt:i4>10339</vt:i4>
      </vt:variant>
      <vt:variant>
        <vt:i4>1027</vt:i4>
      </vt:variant>
      <vt:variant>
        <vt:i4>1</vt:i4>
      </vt:variant>
      <vt:variant>
        <vt:lpwstr>fig4_qc_summary</vt:lpwstr>
      </vt:variant>
      <vt:variant>
        <vt:lpwstr/>
      </vt:variant>
      <vt:variant>
        <vt:i4>5505137</vt:i4>
      </vt:variant>
      <vt:variant>
        <vt:i4>13439</vt:i4>
      </vt:variant>
      <vt:variant>
        <vt:i4>1029</vt:i4>
      </vt:variant>
      <vt:variant>
        <vt:i4>1</vt:i4>
      </vt:variant>
      <vt:variant>
        <vt:lpwstr>fig_design</vt:lpwstr>
      </vt:variant>
      <vt:variant>
        <vt:lpwstr/>
      </vt:variant>
      <vt:variant>
        <vt:i4>7471124</vt:i4>
      </vt:variant>
      <vt:variant>
        <vt:i4>28776</vt:i4>
      </vt:variant>
      <vt:variant>
        <vt:i4>1036</vt:i4>
      </vt:variant>
      <vt:variant>
        <vt:i4>1</vt:i4>
      </vt:variant>
      <vt:variant>
        <vt:lpwstr>scatter</vt:lpwstr>
      </vt:variant>
      <vt:variant>
        <vt:lpwstr/>
      </vt:variant>
      <vt:variant>
        <vt:i4>6160486</vt:i4>
      </vt:variant>
      <vt:variant>
        <vt:i4>30961</vt:i4>
      </vt:variant>
      <vt:variant>
        <vt:i4>1037</vt:i4>
      </vt:variant>
      <vt:variant>
        <vt:i4>1</vt:i4>
      </vt:variant>
      <vt:variant>
        <vt:lpwstr>pca_hclust</vt:lpwstr>
      </vt:variant>
      <vt:variant>
        <vt:lpwstr/>
      </vt:variant>
      <vt:variant>
        <vt:i4>786469</vt:i4>
      </vt:variant>
      <vt:variant>
        <vt:i4>-1</vt:i4>
      </vt:variant>
      <vt:variant>
        <vt:i4>1036</vt:i4>
      </vt:variant>
      <vt:variant>
        <vt:i4>1</vt:i4>
      </vt:variant>
      <vt:variant>
        <vt:lpwstr>tcimport_new</vt:lpwstr>
      </vt:variant>
      <vt:variant>
        <vt:lpwstr/>
      </vt:variant>
      <vt:variant>
        <vt:i4>6488134</vt:i4>
      </vt:variant>
      <vt:variant>
        <vt:i4>-1</vt:i4>
      </vt:variant>
      <vt:variant>
        <vt:i4>1038</vt:i4>
      </vt:variant>
      <vt:variant>
        <vt:i4>1</vt:i4>
      </vt:variant>
      <vt:variant>
        <vt:lpwstr>tc_quality</vt:lpwstr>
      </vt:variant>
      <vt:variant>
        <vt:lpwstr/>
      </vt:variant>
      <vt:variant>
        <vt:i4>100</vt:i4>
      </vt:variant>
      <vt:variant>
        <vt:i4>-1</vt:i4>
      </vt:variant>
      <vt:variant>
        <vt:i4>1039</vt:i4>
      </vt:variant>
      <vt:variant>
        <vt:i4>1</vt:i4>
      </vt:variant>
      <vt:variant>
        <vt:lpwstr>single_channel_import</vt:lpwstr>
      </vt:variant>
      <vt:variant>
        <vt:lpwstr/>
      </vt:variant>
      <vt:variant>
        <vt:i4>1704049</vt:i4>
      </vt:variant>
      <vt:variant>
        <vt:i4>-1</vt:i4>
      </vt:variant>
      <vt:variant>
        <vt:i4>1041</vt:i4>
      </vt:variant>
      <vt:variant>
        <vt:i4>1</vt:i4>
      </vt:variant>
      <vt:variant>
        <vt:lpwstr>single_channel_QC</vt:lpwstr>
      </vt:variant>
      <vt:variant>
        <vt:lpwstr/>
      </vt:variant>
      <vt:variant>
        <vt:i4>3080243</vt:i4>
      </vt:variant>
      <vt:variant>
        <vt:i4>-1</vt:i4>
      </vt:variant>
      <vt:variant>
        <vt:i4>1045</vt:i4>
      </vt:variant>
      <vt:variant>
        <vt:i4>1</vt:i4>
      </vt:variant>
      <vt:variant>
        <vt:lpwstr>MA_vs_catter</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Robin Users’ Manual</dc:title>
  <dc:subject/>
  <dc:creator>Marc Lohse</dc:creator>
  <cp:keywords/>
  <cp:lastModifiedBy>Marc Lohse</cp:lastModifiedBy>
  <cp:revision>34</cp:revision>
  <cp:lastPrinted>2009-11-27T14:53:00Z</cp:lastPrinted>
  <dcterms:created xsi:type="dcterms:W3CDTF">2009-10-13T14:29:00Z</dcterms:created>
  <dcterms:modified xsi:type="dcterms:W3CDTF">2010-03-09T16:21:00Z</dcterms:modified>
</cp:coreProperties>
</file>